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B21" w:rsidRDefault="00456E90" w:rsidP="00456E90">
      <w:pPr>
        <w:pStyle w:val="ListParagraph"/>
        <w:numPr>
          <w:ilvl w:val="0"/>
          <w:numId w:val="1"/>
        </w:numPr>
      </w:pPr>
      <w:r>
        <w:t xml:space="preserve">See </w:t>
      </w:r>
      <w:proofErr w:type="spellStart"/>
      <w:r>
        <w:t>Github</w:t>
      </w:r>
      <w:proofErr w:type="spellEnd"/>
      <w:r>
        <w:t xml:space="preserve"> repository, David_Manahan_BISC481</w:t>
      </w:r>
    </w:p>
    <w:p w:rsidR="00712337" w:rsidRDefault="0086478C" w:rsidP="00456E90">
      <w:pPr>
        <w:pStyle w:val="ListParagraph"/>
        <w:numPr>
          <w:ilvl w:val="0"/>
          <w:numId w:val="1"/>
        </w:numPr>
      </w:pPr>
      <w:r>
        <w:t xml:space="preserve">a) Two </w:t>
      </w:r>
      <w:r w:rsidRPr="00712337">
        <w:rPr>
          <w:i/>
        </w:rPr>
        <w:t>in-vitro</w:t>
      </w:r>
      <w:r>
        <w:t xml:space="preserve"> genomic analyses are SELEX-</w:t>
      </w:r>
      <w:proofErr w:type="spellStart"/>
      <w:r>
        <w:t>seq</w:t>
      </w:r>
      <w:proofErr w:type="spellEnd"/>
      <w:r>
        <w:t xml:space="preserve"> </w:t>
      </w:r>
      <w:r w:rsidR="00712337">
        <w:t>(Systematic Evolution of Ligand by Exponential enrichment) and</w:t>
      </w:r>
      <w:r>
        <w:t xml:space="preserve"> PBM (Protein Binding Microarray).</w:t>
      </w:r>
    </w:p>
    <w:p w:rsidR="00712337" w:rsidRDefault="00712337" w:rsidP="00712337">
      <w:pPr>
        <w:pStyle w:val="ListParagraph"/>
      </w:pPr>
    </w:p>
    <w:p w:rsidR="00456E90" w:rsidRDefault="00712337" w:rsidP="00712337">
      <w:pPr>
        <w:pStyle w:val="ListParagraph"/>
      </w:pPr>
      <w:r>
        <w:t>In PBM, a microarray (i.e. an assay plate with up to thousands of wells) is set up to have a different double-stranded DNA sequence (e.g. from a genome) in each well.  A transcription factor is added to each well and then antibodies are added that target the transcription factor’s epitope.  Luminescent signal is indicative of the transcription factor’s binding affinity to the DNA sequence and these affinities are read out.</w:t>
      </w:r>
    </w:p>
    <w:p w:rsidR="00712337" w:rsidRDefault="00712337" w:rsidP="00712337">
      <w:pPr>
        <w:pStyle w:val="ListParagraph"/>
      </w:pPr>
    </w:p>
    <w:p w:rsidR="00712337" w:rsidRDefault="00712337" w:rsidP="00712337">
      <w:pPr>
        <w:pStyle w:val="ListParagraph"/>
      </w:pPr>
      <w:r>
        <w:t>In SELEX-</w:t>
      </w:r>
      <w:proofErr w:type="spellStart"/>
      <w:r>
        <w:t>seq</w:t>
      </w:r>
      <w:proofErr w:type="spellEnd"/>
      <w:r>
        <w:t xml:space="preserve">, a pool of synthesized DNA oligonucleotides </w:t>
      </w:r>
      <w:proofErr w:type="gramStart"/>
      <w:r>
        <w:t>are</w:t>
      </w:r>
      <w:proofErr w:type="gramEnd"/>
      <w:r>
        <w:t xml:space="preserve"> sequenced in Round 0.  These </w:t>
      </w:r>
      <w:proofErr w:type="spellStart"/>
      <w:r>
        <w:t>oligos</w:t>
      </w:r>
      <w:proofErr w:type="spellEnd"/>
      <w:r>
        <w:t xml:space="preserve"> are ran on a gel with target DNA-binding protein, and based on mobility, DNA-protein interactions can be gauged.  The interacting sequences are kept in subsequent rounds and are put through more affinity testing to attain affinities of said protein to varying DNA sequences.</w:t>
      </w:r>
    </w:p>
    <w:p w:rsidR="00712337" w:rsidRDefault="00712337" w:rsidP="00712337">
      <w:pPr>
        <w:pStyle w:val="ListParagraph"/>
      </w:pPr>
    </w:p>
    <w:p w:rsidR="00712337" w:rsidRDefault="00712337" w:rsidP="00712337">
      <w:pPr>
        <w:pStyle w:val="ListParagraph"/>
      </w:pPr>
      <w:r>
        <w:t>b) In CHIP-</w:t>
      </w:r>
      <w:proofErr w:type="spellStart"/>
      <w:r>
        <w:t>seq</w:t>
      </w:r>
      <w:proofErr w:type="spellEnd"/>
      <w:r>
        <w:t xml:space="preserve">, an </w:t>
      </w:r>
      <w:r w:rsidRPr="00712337">
        <w:rPr>
          <w:i/>
        </w:rPr>
        <w:t>in vivo</w:t>
      </w:r>
      <w:r>
        <w:t xml:space="preserve"> method, cellular, genomic DNA is bound by DNA-binding proteins of interest.  The DNA is digested with the proteins still bound, and then the proteins are precipitated out using antibodies.  The </w:t>
      </w:r>
      <w:r w:rsidR="001E437C">
        <w:t>DNA strands that are precipitated out along with the protein are then sequenced to identify DNA-protein binding affinities.</w:t>
      </w:r>
    </w:p>
    <w:p w:rsidR="001E437C" w:rsidRDefault="001E437C" w:rsidP="00712337">
      <w:pPr>
        <w:pStyle w:val="ListParagraph"/>
      </w:pPr>
    </w:p>
    <w:p w:rsidR="00A12AA8" w:rsidRDefault="001E437C" w:rsidP="00C6207D">
      <w:pPr>
        <w:pStyle w:val="ListParagraph"/>
      </w:pPr>
      <w:r>
        <w:t xml:space="preserve">c) </w:t>
      </w:r>
      <w:r w:rsidR="00C6207D">
        <w:t xml:space="preserve">As an in-vivo experiment, </w:t>
      </w:r>
      <w:proofErr w:type="spellStart"/>
      <w:r w:rsidR="00C6207D">
        <w:t>ChIP-seq</w:t>
      </w:r>
      <w:proofErr w:type="spellEnd"/>
      <w:r w:rsidR="00C6207D">
        <w:t xml:space="preserve"> has the advantage of being in the natural environment for the DNA and binding proteins, which could give more reliable results.  However, compared to PBM and SELEX-</w:t>
      </w:r>
      <w:proofErr w:type="spellStart"/>
      <w:r w:rsidR="00C6207D">
        <w:t>seq</w:t>
      </w:r>
      <w:proofErr w:type="spellEnd"/>
      <w:r w:rsidR="00C6207D">
        <w:t xml:space="preserve">, </w:t>
      </w:r>
      <w:proofErr w:type="spellStart"/>
      <w:r w:rsidR="00C6207D">
        <w:t>ChIP-seq</w:t>
      </w:r>
      <w:proofErr w:type="spellEnd"/>
      <w:r w:rsidR="00C6207D">
        <w:t xml:space="preserve"> is less quantitative (i.e. in terms of binding affinity).</w:t>
      </w:r>
    </w:p>
    <w:p w:rsidR="00C6207D" w:rsidRDefault="00C6207D" w:rsidP="00C6207D">
      <w:pPr>
        <w:pStyle w:val="ListParagraph"/>
      </w:pPr>
    </w:p>
    <w:p w:rsidR="00C6207D" w:rsidRDefault="00C6207D" w:rsidP="00C6207D">
      <w:pPr>
        <w:pStyle w:val="ListParagraph"/>
      </w:pPr>
      <w:r>
        <w:t>PBM and SELEX-</w:t>
      </w:r>
      <w:proofErr w:type="spellStart"/>
      <w:r>
        <w:t>seq</w:t>
      </w:r>
      <w:proofErr w:type="spellEnd"/>
      <w:r>
        <w:t xml:space="preserve"> are both more quantitative, with SELEX-</w:t>
      </w:r>
      <w:proofErr w:type="spellStart"/>
      <w:r>
        <w:t>seq</w:t>
      </w:r>
      <w:proofErr w:type="spellEnd"/>
      <w:r>
        <w:t xml:space="preserve"> having more stringent </w:t>
      </w:r>
      <w:r w:rsidR="00B07F0C">
        <w:t xml:space="preserve">and longer pipeline than PBM, hence having the drawback of taking longer and more resources </w:t>
      </w:r>
      <w:proofErr w:type="gramStart"/>
      <w:r w:rsidR="00B07F0C">
        <w:t>to</w:t>
      </w:r>
      <w:proofErr w:type="gramEnd"/>
      <w:r w:rsidR="00B07F0C">
        <w:t xml:space="preserve"> complete.  PBM however can screen hundreds (thousands?) of sequences and proteins at a time, with enough automation.</w:t>
      </w:r>
    </w:p>
    <w:p w:rsidR="00B07F0C" w:rsidRDefault="00B07F0C" w:rsidP="00C6207D">
      <w:pPr>
        <w:pStyle w:val="ListParagraph"/>
      </w:pPr>
    </w:p>
    <w:p w:rsidR="00712337" w:rsidRDefault="001E437C" w:rsidP="00456E90">
      <w:pPr>
        <w:pStyle w:val="ListParagraph"/>
        <w:numPr>
          <w:ilvl w:val="0"/>
          <w:numId w:val="1"/>
        </w:numPr>
      </w:pPr>
      <w:r>
        <w:t>MLR package was used (downloaded from provided link).</w:t>
      </w:r>
    </w:p>
    <w:p w:rsidR="001E437C" w:rsidRDefault="001E437C" w:rsidP="001E437C">
      <w:pPr>
        <w:pStyle w:val="ListParagraph"/>
      </w:pPr>
      <w:r>
        <w:t xml:space="preserve">To access </w:t>
      </w:r>
      <w:r w:rsidRPr="001E437C">
        <w:rPr>
          <w:i/>
        </w:rPr>
        <w:t>Mad</w:t>
      </w:r>
      <w:r>
        <w:t xml:space="preserve">, </w:t>
      </w:r>
      <w:r w:rsidRPr="001E437C">
        <w:rPr>
          <w:i/>
        </w:rPr>
        <w:t>Max</w:t>
      </w:r>
      <w:r>
        <w:t xml:space="preserve">, and </w:t>
      </w:r>
      <w:proofErr w:type="spellStart"/>
      <w:r w:rsidRPr="001E437C">
        <w:rPr>
          <w:i/>
        </w:rPr>
        <w:t>Myc</w:t>
      </w:r>
      <w:proofErr w:type="spellEnd"/>
      <w:r>
        <w:t xml:space="preserve"> </w:t>
      </w:r>
      <w:proofErr w:type="spellStart"/>
      <w:r>
        <w:t>fasta</w:t>
      </w:r>
      <w:proofErr w:type="spellEnd"/>
      <w:r>
        <w:t xml:space="preserve"> files, the working directory set was as follows:</w:t>
      </w:r>
    </w:p>
    <w:p w:rsidR="001E437C" w:rsidRDefault="001E437C" w:rsidP="001E437C">
      <w:pPr>
        <w:pStyle w:val="ListParagraph"/>
        <w:jc w:val="center"/>
      </w:pPr>
      <w:r w:rsidRPr="001E437C">
        <w:t>C:\Users\David\Desktop\BISC481\BISC481-master\gcPBM</w:t>
      </w:r>
      <w:r>
        <w:t>.</w:t>
      </w:r>
    </w:p>
    <w:p w:rsidR="001E437C" w:rsidRDefault="001E437C" w:rsidP="001E437C">
      <w:pPr>
        <w:pStyle w:val="ListParagraph"/>
      </w:pPr>
      <w:r>
        <w:t xml:space="preserve">This was inserted at the highlighted </w:t>
      </w:r>
      <w:r w:rsidR="00B70802" w:rsidRPr="00B70802">
        <w:rPr>
          <w:highlight w:val="yellow"/>
        </w:rPr>
        <w:t>yellow</w:t>
      </w:r>
      <w:r w:rsidR="00B70802">
        <w:t xml:space="preserve"> </w:t>
      </w:r>
      <w:r>
        <w:t>part of the downloaded code</w:t>
      </w:r>
      <w:r w:rsidR="00B70802">
        <w:t xml:space="preserve">, which was then run using </w:t>
      </w:r>
      <w:proofErr w:type="spellStart"/>
      <w:r w:rsidR="00B70802">
        <w:t>RStudio</w:t>
      </w:r>
      <w:proofErr w:type="spellEnd"/>
      <w:r w:rsidR="00B70802">
        <w:t>:</w:t>
      </w:r>
    </w:p>
    <w:p w:rsidR="00B70802" w:rsidRDefault="00B70802" w:rsidP="001E437C">
      <w:pPr>
        <w:pStyle w:val="ListParagraph"/>
      </w:pPr>
    </w:p>
    <w:p w:rsidR="001E437C" w:rsidRPr="001E437C" w:rsidRDefault="001E437C" w:rsidP="001E437C">
      <w:pPr>
        <w:pStyle w:val="ListParagraph"/>
        <w:rPr>
          <w:rFonts w:ascii="Courier New" w:hAnsi="Courier New" w:cs="Courier New"/>
        </w:rPr>
      </w:pPr>
      <w:r w:rsidRPr="001E437C">
        <w:rPr>
          <w:rFonts w:ascii="Courier New" w:hAnsi="Courier New" w:cs="Courier New"/>
        </w:rPr>
        <w:t>######################################</w:t>
      </w:r>
    </w:p>
    <w:p w:rsidR="001E437C" w:rsidRPr="001E437C" w:rsidRDefault="001E437C" w:rsidP="001E437C">
      <w:pPr>
        <w:pStyle w:val="ListParagraph"/>
        <w:rPr>
          <w:rFonts w:ascii="Courier New" w:hAnsi="Courier New" w:cs="Courier New"/>
        </w:rPr>
      </w:pPr>
      <w:r w:rsidRPr="001E437C">
        <w:rPr>
          <w:rFonts w:ascii="Courier New" w:hAnsi="Courier New" w:cs="Courier New"/>
        </w:rPr>
        <w:t># 12.10.2016</w:t>
      </w:r>
    </w:p>
    <w:p w:rsidR="001E437C" w:rsidRPr="001E437C" w:rsidRDefault="001E437C" w:rsidP="001E437C">
      <w:pPr>
        <w:pStyle w:val="ListParagraph"/>
        <w:rPr>
          <w:rFonts w:ascii="Courier New" w:hAnsi="Courier New" w:cs="Courier New"/>
        </w:rPr>
      </w:pPr>
      <w:r w:rsidRPr="001E437C">
        <w:rPr>
          <w:rFonts w:ascii="Courier New" w:hAnsi="Courier New" w:cs="Courier New"/>
        </w:rPr>
        <w:t># Multiple Linear Regression (MLR) example</w:t>
      </w:r>
    </w:p>
    <w:p w:rsidR="001E437C" w:rsidRPr="001E437C" w:rsidRDefault="001E437C" w:rsidP="001E437C">
      <w:pPr>
        <w:pStyle w:val="ListParagraph"/>
        <w:rPr>
          <w:rFonts w:ascii="Courier New" w:hAnsi="Courier New" w:cs="Courier New"/>
        </w:rPr>
      </w:pPr>
      <w:r w:rsidRPr="001E437C">
        <w:rPr>
          <w:rFonts w:ascii="Courier New" w:hAnsi="Courier New" w:cs="Courier New"/>
        </w:rPr>
        <w:t># BISC 481</w:t>
      </w:r>
    </w:p>
    <w:p w:rsidR="001E437C" w:rsidRPr="001E437C" w:rsidRDefault="001E437C" w:rsidP="001E437C">
      <w:pPr>
        <w:pStyle w:val="ListParagraph"/>
        <w:rPr>
          <w:rFonts w:ascii="Courier New" w:hAnsi="Courier New" w:cs="Courier New"/>
        </w:rPr>
      </w:pPr>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Install packages</w:t>
      </w:r>
    </w:p>
    <w:p w:rsidR="001E437C" w:rsidRPr="001E437C" w:rsidRDefault="001E437C" w:rsidP="001E437C">
      <w:pPr>
        <w:pStyle w:val="ListParagraph"/>
        <w:rPr>
          <w:rFonts w:ascii="Courier New" w:hAnsi="Courier New" w:cs="Courier New"/>
        </w:rPr>
      </w:pPr>
      <w:r w:rsidRPr="001E437C">
        <w:rPr>
          <w:rFonts w:ascii="Courier New" w:hAnsi="Courier New" w:cs="Courier New"/>
        </w:rPr>
        <w:t># Bioconductor</w:t>
      </w:r>
    </w:p>
    <w:p w:rsidR="001E437C" w:rsidRPr="001E437C" w:rsidRDefault="001E437C" w:rsidP="001E437C">
      <w:pPr>
        <w:pStyle w:val="ListParagraph"/>
        <w:rPr>
          <w:rFonts w:ascii="Courier New" w:hAnsi="Courier New" w:cs="Courier New"/>
        </w:rPr>
      </w:pPr>
      <w:r w:rsidRPr="001E437C">
        <w:rPr>
          <w:rFonts w:ascii="Courier New" w:hAnsi="Courier New" w:cs="Courier New"/>
        </w:rPr>
        <w:t>source("https://bioconductor.org/</w:t>
      </w:r>
      <w:proofErr w:type="spellStart"/>
      <w:r w:rsidRPr="001E437C">
        <w:rPr>
          <w:rFonts w:ascii="Courier New" w:hAnsi="Courier New" w:cs="Courier New"/>
        </w:rPr>
        <w:t>biocLite.R</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roofErr w:type="spellStart"/>
      <w:proofErr w:type="gramStart"/>
      <w:r w:rsidRPr="001E437C">
        <w:rPr>
          <w:rFonts w:ascii="Courier New" w:hAnsi="Courier New" w:cs="Courier New"/>
        </w:rPr>
        <w:t>biocLite</w:t>
      </w:r>
      <w:proofErr w:type="spellEnd"/>
      <w:r w:rsidRPr="001E437C">
        <w:rPr>
          <w:rFonts w:ascii="Courier New" w:hAnsi="Courier New" w:cs="Courier New"/>
        </w:rPr>
        <w:t>(</w:t>
      </w:r>
      <w:proofErr w:type="gram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r w:rsidRPr="001E437C">
        <w:rPr>
          <w:rFonts w:ascii="Courier New" w:hAnsi="Courier New" w:cs="Courier New"/>
        </w:rPr>
        <w:lastRenderedPageBreak/>
        <w:t xml:space="preserve">a# </w:t>
      </w:r>
      <w:proofErr w:type="spellStart"/>
      <w:r w:rsidRPr="001E437C">
        <w:rPr>
          <w:rFonts w:ascii="Courier New" w:hAnsi="Courier New" w:cs="Courier New"/>
        </w:rPr>
        <w:t>DNAshapeR</w:t>
      </w:r>
      <w:proofErr w:type="spellEnd"/>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biocLite</w:t>
      </w:r>
      <w:proofErr w:type="spellEnd"/>
      <w:r w:rsidRPr="001E437C">
        <w:rPr>
          <w:rFonts w:ascii="Courier New" w:hAnsi="Courier New" w:cs="Courier New"/>
        </w:rPr>
        <w:t>("</w:t>
      </w:r>
      <w:proofErr w:type="spellStart"/>
      <w:r w:rsidRPr="001E437C">
        <w:rPr>
          <w:rFonts w:ascii="Courier New" w:hAnsi="Courier New" w:cs="Courier New"/>
        </w:rPr>
        <w:t>DNAshapeR</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r w:rsidRPr="001E437C">
        <w:rPr>
          <w:rFonts w:ascii="Courier New" w:hAnsi="Courier New" w:cs="Courier New"/>
        </w:rPr>
        <w:t># Caret</w:t>
      </w:r>
    </w:p>
    <w:p w:rsidR="001E437C" w:rsidRPr="001E437C" w:rsidRDefault="001E437C" w:rsidP="001E437C">
      <w:pPr>
        <w:pStyle w:val="ListParagraph"/>
        <w:rPr>
          <w:rFonts w:ascii="Courier New" w:hAnsi="Courier New" w:cs="Courier New"/>
        </w:rPr>
      </w:pPr>
      <w:proofErr w:type="spellStart"/>
      <w:proofErr w:type="gramStart"/>
      <w:r w:rsidRPr="001E437C">
        <w:rPr>
          <w:rFonts w:ascii="Courier New" w:hAnsi="Courier New" w:cs="Courier New"/>
        </w:rPr>
        <w:t>install.packages</w:t>
      </w:r>
      <w:proofErr w:type="spellEnd"/>
      <w:proofErr w:type="gramEnd"/>
      <w:r w:rsidRPr="001E437C">
        <w:rPr>
          <w:rFonts w:ascii="Courier New" w:hAnsi="Courier New" w:cs="Courier New"/>
        </w:rPr>
        <w:t>("caret")</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Initialization</w:t>
      </w:r>
    </w:p>
    <w:p w:rsidR="001E437C" w:rsidRPr="001E437C" w:rsidRDefault="001E437C" w:rsidP="001E437C">
      <w:pPr>
        <w:pStyle w:val="ListParagraph"/>
        <w:rPr>
          <w:rFonts w:ascii="Courier New" w:hAnsi="Courier New" w:cs="Courier New"/>
        </w:rPr>
      </w:pPr>
      <w:r w:rsidRPr="001E437C">
        <w:rPr>
          <w:rFonts w:ascii="Courier New" w:hAnsi="Courier New" w:cs="Courier New"/>
        </w:rPr>
        <w:t>library(</w:t>
      </w:r>
      <w:proofErr w:type="spellStart"/>
      <w:r w:rsidRPr="001E437C">
        <w:rPr>
          <w:rFonts w:ascii="Courier New" w:hAnsi="Courier New" w:cs="Courier New"/>
        </w:rPr>
        <w:t>DNAshapeR</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r w:rsidRPr="001E437C">
        <w:rPr>
          <w:rFonts w:ascii="Courier New" w:hAnsi="Courier New" w:cs="Courier New"/>
        </w:rPr>
        <w:t>library(caret)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highlight w:val="yellow"/>
        </w:rPr>
        <w:t>workingPath</w:t>
      </w:r>
      <w:proofErr w:type="spellEnd"/>
      <w:r w:rsidRPr="001E437C">
        <w:rPr>
          <w:rFonts w:ascii="Courier New" w:hAnsi="Courier New" w:cs="Courier New"/>
          <w:highlight w:val="yellow"/>
        </w:rPr>
        <w:t xml:space="preserve"> &lt;- "C:\\Users\\David\\Desktop\\BISC481\\BISC481-master\\gcPBM\\"</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Predict DNA shapes</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fn_fasta</w:t>
      </w:r>
      <w:proofErr w:type="spellEnd"/>
      <w:r w:rsidRPr="001E437C">
        <w:rPr>
          <w:rFonts w:ascii="Courier New" w:hAnsi="Courier New" w:cs="Courier New"/>
        </w:rPr>
        <w:t xml:space="preserve"> &lt;- paste0(</w:t>
      </w:r>
      <w:proofErr w:type="spellStart"/>
      <w:r w:rsidRPr="001E437C">
        <w:rPr>
          <w:rFonts w:ascii="Courier New" w:hAnsi="Courier New" w:cs="Courier New"/>
        </w:rPr>
        <w:t>workingPath</w:t>
      </w:r>
      <w:proofErr w:type="spellEnd"/>
      <w:r w:rsidRPr="001E437C">
        <w:rPr>
          <w:rFonts w:ascii="Courier New" w:hAnsi="Courier New" w:cs="Courier New"/>
        </w:rPr>
        <w:t>, "</w:t>
      </w:r>
      <w:proofErr w:type="spellStart"/>
      <w:r w:rsidRPr="00B70802">
        <w:rPr>
          <w:rFonts w:ascii="Courier New" w:hAnsi="Courier New" w:cs="Courier New"/>
          <w:highlight w:val="red"/>
        </w:rPr>
        <w:t>Mad</w:t>
      </w:r>
      <w:r w:rsidRPr="001E437C">
        <w:rPr>
          <w:rFonts w:ascii="Courier New" w:hAnsi="Courier New" w:cs="Courier New"/>
        </w:rPr>
        <w:t>.txt.fa</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pred</w:t>
      </w:r>
      <w:proofErr w:type="spellEnd"/>
      <w:r w:rsidRPr="001E437C">
        <w:rPr>
          <w:rFonts w:ascii="Courier New" w:hAnsi="Courier New" w:cs="Courier New"/>
        </w:rPr>
        <w:t xml:space="preserve"> &lt;- </w:t>
      </w:r>
      <w:proofErr w:type="spellStart"/>
      <w:r w:rsidRPr="001E437C">
        <w:rPr>
          <w:rFonts w:ascii="Courier New" w:hAnsi="Courier New" w:cs="Courier New"/>
        </w:rPr>
        <w:t>getShape</w:t>
      </w:r>
      <w:proofErr w:type="spellEnd"/>
      <w:r w:rsidRPr="001E437C">
        <w:rPr>
          <w:rFonts w:ascii="Courier New" w:hAnsi="Courier New" w:cs="Courier New"/>
        </w:rPr>
        <w:t>(</w:t>
      </w:r>
      <w:proofErr w:type="spellStart"/>
      <w:r w:rsidRPr="001E437C">
        <w:rPr>
          <w:rFonts w:ascii="Courier New" w:hAnsi="Courier New" w:cs="Courier New"/>
        </w:rPr>
        <w:t>fn_fasta</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Encode feature vectors</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featureType</w:t>
      </w:r>
      <w:proofErr w:type="spellEnd"/>
      <w:r w:rsidRPr="001E437C">
        <w:rPr>
          <w:rFonts w:ascii="Courier New" w:hAnsi="Courier New" w:cs="Courier New"/>
        </w:rPr>
        <w:t xml:space="preserve"> &lt;- c(</w:t>
      </w:r>
      <w:r w:rsidRPr="00B70802">
        <w:rPr>
          <w:rFonts w:ascii="Courier New" w:hAnsi="Courier New" w:cs="Courier New"/>
          <w:highlight w:val="cyan"/>
        </w:rPr>
        <w:t>"1-mer"</w:t>
      </w:r>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featureVector</w:t>
      </w:r>
      <w:proofErr w:type="spellEnd"/>
      <w:r w:rsidRPr="001E437C">
        <w:rPr>
          <w:rFonts w:ascii="Courier New" w:hAnsi="Courier New" w:cs="Courier New"/>
        </w:rPr>
        <w:t xml:space="preserve"> &lt;- </w:t>
      </w:r>
      <w:proofErr w:type="spellStart"/>
      <w:proofErr w:type="gramStart"/>
      <w:r w:rsidRPr="001E437C">
        <w:rPr>
          <w:rFonts w:ascii="Courier New" w:hAnsi="Courier New" w:cs="Courier New"/>
        </w:rPr>
        <w:t>encodeSeqShape</w:t>
      </w:r>
      <w:proofErr w:type="spellEnd"/>
      <w:r w:rsidRPr="001E437C">
        <w:rPr>
          <w:rFonts w:ascii="Courier New" w:hAnsi="Courier New" w:cs="Courier New"/>
        </w:rPr>
        <w:t>(</w:t>
      </w:r>
      <w:proofErr w:type="spellStart"/>
      <w:proofErr w:type="gramEnd"/>
      <w:r w:rsidRPr="001E437C">
        <w:rPr>
          <w:rFonts w:ascii="Courier New" w:hAnsi="Courier New" w:cs="Courier New"/>
        </w:rPr>
        <w:t>fn_fasta</w:t>
      </w:r>
      <w:proofErr w:type="spellEnd"/>
      <w:r w:rsidRPr="001E437C">
        <w:rPr>
          <w:rFonts w:ascii="Courier New" w:hAnsi="Courier New" w:cs="Courier New"/>
        </w:rPr>
        <w:t xml:space="preserve">, </w:t>
      </w:r>
      <w:proofErr w:type="spellStart"/>
      <w:r w:rsidRPr="001E437C">
        <w:rPr>
          <w:rFonts w:ascii="Courier New" w:hAnsi="Courier New" w:cs="Courier New"/>
        </w:rPr>
        <w:t>pred</w:t>
      </w:r>
      <w:proofErr w:type="spellEnd"/>
      <w:r w:rsidRPr="001E437C">
        <w:rPr>
          <w:rFonts w:ascii="Courier New" w:hAnsi="Courier New" w:cs="Courier New"/>
        </w:rPr>
        <w:t xml:space="preserve">, </w:t>
      </w:r>
      <w:proofErr w:type="spellStart"/>
      <w:r w:rsidRPr="001E437C">
        <w:rPr>
          <w:rFonts w:ascii="Courier New" w:hAnsi="Courier New" w:cs="Courier New"/>
        </w:rPr>
        <w:t>featureType</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r w:rsidRPr="001E437C">
        <w:rPr>
          <w:rFonts w:ascii="Courier New" w:hAnsi="Courier New" w:cs="Courier New"/>
        </w:rPr>
        <w:t>head(</w:t>
      </w:r>
      <w:proofErr w:type="spellStart"/>
      <w:r w:rsidRPr="001E437C">
        <w:rPr>
          <w:rFonts w:ascii="Courier New" w:hAnsi="Courier New" w:cs="Courier New"/>
        </w:rPr>
        <w:t>featureVector</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Build MLR model by using Caret</w:t>
      </w:r>
    </w:p>
    <w:p w:rsidR="001E437C" w:rsidRPr="001E437C" w:rsidRDefault="001E437C" w:rsidP="001E437C">
      <w:pPr>
        <w:pStyle w:val="ListParagraph"/>
        <w:rPr>
          <w:rFonts w:ascii="Courier New" w:hAnsi="Courier New" w:cs="Courier New"/>
        </w:rPr>
      </w:pPr>
      <w:r w:rsidRPr="001E437C">
        <w:rPr>
          <w:rFonts w:ascii="Courier New" w:hAnsi="Courier New" w:cs="Courier New"/>
        </w:rPr>
        <w:t># Data preparation</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fn_exp</w:t>
      </w:r>
      <w:proofErr w:type="spellEnd"/>
      <w:r w:rsidRPr="001E437C">
        <w:rPr>
          <w:rFonts w:ascii="Courier New" w:hAnsi="Courier New" w:cs="Courier New"/>
        </w:rPr>
        <w:t xml:space="preserve"> &lt;- paste0(</w:t>
      </w:r>
      <w:proofErr w:type="spellStart"/>
      <w:r w:rsidRPr="001E437C">
        <w:rPr>
          <w:rFonts w:ascii="Courier New" w:hAnsi="Courier New" w:cs="Courier New"/>
        </w:rPr>
        <w:t>workingPath</w:t>
      </w:r>
      <w:proofErr w:type="spellEnd"/>
      <w:r w:rsidRPr="001E437C">
        <w:rPr>
          <w:rFonts w:ascii="Courier New" w:hAnsi="Courier New" w:cs="Courier New"/>
        </w:rPr>
        <w:t>, "</w:t>
      </w:r>
      <w:r w:rsidRPr="00B70802">
        <w:rPr>
          <w:rFonts w:ascii="Courier New" w:hAnsi="Courier New" w:cs="Courier New"/>
          <w:highlight w:val="red"/>
        </w:rPr>
        <w:t>Mad</w:t>
      </w:r>
      <w:r w:rsidRPr="001E437C">
        <w:rPr>
          <w:rFonts w:ascii="Courier New" w:hAnsi="Courier New" w:cs="Courier New"/>
        </w:rPr>
        <w:t>.txt")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exp_data</w:t>
      </w:r>
      <w:proofErr w:type="spellEnd"/>
      <w:r w:rsidRPr="001E437C">
        <w:rPr>
          <w:rFonts w:ascii="Courier New" w:hAnsi="Courier New" w:cs="Courier New"/>
        </w:rPr>
        <w:t xml:space="preserve"> &lt;- </w:t>
      </w:r>
      <w:proofErr w:type="spellStart"/>
      <w:proofErr w:type="gramStart"/>
      <w:r w:rsidRPr="001E437C">
        <w:rPr>
          <w:rFonts w:ascii="Courier New" w:hAnsi="Courier New" w:cs="Courier New"/>
        </w:rPr>
        <w:t>read.table</w:t>
      </w:r>
      <w:proofErr w:type="spellEnd"/>
      <w:proofErr w:type="gramEnd"/>
      <w:r w:rsidRPr="001E437C">
        <w:rPr>
          <w:rFonts w:ascii="Courier New" w:hAnsi="Courier New" w:cs="Courier New"/>
        </w:rPr>
        <w:t>(</w:t>
      </w:r>
      <w:proofErr w:type="spellStart"/>
      <w:r w:rsidRPr="001E437C">
        <w:rPr>
          <w:rFonts w:ascii="Courier New" w:hAnsi="Courier New" w:cs="Courier New"/>
        </w:rPr>
        <w:t>fn_exp</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df</w:t>
      </w:r>
      <w:proofErr w:type="spellEnd"/>
      <w:r w:rsidRPr="001E437C">
        <w:rPr>
          <w:rFonts w:ascii="Courier New" w:hAnsi="Courier New" w:cs="Courier New"/>
        </w:rPr>
        <w:t xml:space="preserve"> &lt;- </w:t>
      </w:r>
      <w:proofErr w:type="spellStart"/>
      <w:proofErr w:type="gramStart"/>
      <w:r w:rsidRPr="001E437C">
        <w:rPr>
          <w:rFonts w:ascii="Courier New" w:hAnsi="Courier New" w:cs="Courier New"/>
        </w:rPr>
        <w:t>data.frame</w:t>
      </w:r>
      <w:proofErr w:type="spellEnd"/>
      <w:proofErr w:type="gramEnd"/>
      <w:r w:rsidRPr="001E437C">
        <w:rPr>
          <w:rFonts w:ascii="Courier New" w:hAnsi="Courier New" w:cs="Courier New"/>
        </w:rPr>
        <w:t xml:space="preserve">(affinity=exp_data$V2, </w:t>
      </w:r>
      <w:proofErr w:type="spellStart"/>
      <w:r w:rsidRPr="001E437C">
        <w:rPr>
          <w:rFonts w:ascii="Courier New" w:hAnsi="Courier New" w:cs="Courier New"/>
        </w:rPr>
        <w:t>featureVector</w:t>
      </w:r>
      <w:proofErr w:type="spellEnd"/>
      <w:r w:rsidRPr="001E437C">
        <w:rPr>
          <w:rFonts w:ascii="Courier New" w:hAnsi="Courier New" w:cs="Courier New"/>
        </w:rPr>
        <w:t>)</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Arguments setting for Caret</w:t>
      </w:r>
    </w:p>
    <w:p w:rsidR="001E437C" w:rsidRPr="001E437C" w:rsidRDefault="001E437C" w:rsidP="001E437C">
      <w:pPr>
        <w:pStyle w:val="ListParagraph"/>
        <w:rPr>
          <w:rFonts w:ascii="Courier New" w:hAnsi="Courier New" w:cs="Courier New"/>
        </w:rPr>
      </w:pPr>
      <w:proofErr w:type="spellStart"/>
      <w:r w:rsidRPr="001E437C">
        <w:rPr>
          <w:rFonts w:ascii="Courier New" w:hAnsi="Courier New" w:cs="Courier New"/>
        </w:rPr>
        <w:t>trainControl</w:t>
      </w:r>
      <w:proofErr w:type="spellEnd"/>
      <w:r w:rsidRPr="001E437C">
        <w:rPr>
          <w:rFonts w:ascii="Courier New" w:hAnsi="Courier New" w:cs="Courier New"/>
        </w:rPr>
        <w:t xml:space="preserve"> &lt;- </w:t>
      </w:r>
      <w:proofErr w:type="spellStart"/>
      <w:proofErr w:type="gramStart"/>
      <w:r w:rsidRPr="001E437C">
        <w:rPr>
          <w:rFonts w:ascii="Courier New" w:hAnsi="Courier New" w:cs="Courier New"/>
        </w:rPr>
        <w:t>trainControl</w:t>
      </w:r>
      <w:proofErr w:type="spellEnd"/>
      <w:r w:rsidRPr="001E437C">
        <w:rPr>
          <w:rFonts w:ascii="Courier New" w:hAnsi="Courier New" w:cs="Courier New"/>
        </w:rPr>
        <w:t>(</w:t>
      </w:r>
      <w:proofErr w:type="gramEnd"/>
      <w:r w:rsidRPr="001E437C">
        <w:rPr>
          <w:rFonts w:ascii="Courier New" w:hAnsi="Courier New" w:cs="Courier New"/>
        </w:rPr>
        <w:t xml:space="preserve">method = "cv", number = 10, </w:t>
      </w:r>
      <w:proofErr w:type="spellStart"/>
      <w:r w:rsidRPr="001E437C">
        <w:rPr>
          <w:rFonts w:ascii="Courier New" w:hAnsi="Courier New" w:cs="Courier New"/>
        </w:rPr>
        <w:t>savePredictions</w:t>
      </w:r>
      <w:proofErr w:type="spellEnd"/>
      <w:r w:rsidRPr="001E437C">
        <w:rPr>
          <w:rFonts w:ascii="Courier New" w:hAnsi="Courier New" w:cs="Courier New"/>
        </w:rPr>
        <w:t xml:space="preserve"> = TRUE)</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Prediction without L2-regularized</w:t>
      </w:r>
    </w:p>
    <w:p w:rsidR="001E437C" w:rsidRPr="001E437C" w:rsidRDefault="001E437C" w:rsidP="001E437C">
      <w:pPr>
        <w:pStyle w:val="ListParagraph"/>
        <w:rPr>
          <w:rFonts w:ascii="Courier New" w:hAnsi="Courier New" w:cs="Courier New"/>
        </w:rPr>
      </w:pPr>
      <w:r w:rsidRPr="001E437C">
        <w:rPr>
          <w:rFonts w:ascii="Courier New" w:hAnsi="Courier New" w:cs="Courier New"/>
        </w:rPr>
        <w:t>model &lt;- train (affinity</w:t>
      </w:r>
      <w:proofErr w:type="gramStart"/>
      <w:r w:rsidRPr="001E437C">
        <w:rPr>
          <w:rFonts w:ascii="Courier New" w:hAnsi="Courier New" w:cs="Courier New"/>
        </w:rPr>
        <w:t>~ .</w:t>
      </w:r>
      <w:proofErr w:type="gramEnd"/>
      <w:r w:rsidRPr="001E437C">
        <w:rPr>
          <w:rFonts w:ascii="Courier New" w:hAnsi="Courier New" w:cs="Courier New"/>
        </w:rPr>
        <w:t xml:space="preserve">, data = </w:t>
      </w:r>
      <w:proofErr w:type="spellStart"/>
      <w:r w:rsidRPr="001E437C">
        <w:rPr>
          <w:rFonts w:ascii="Courier New" w:hAnsi="Courier New" w:cs="Courier New"/>
        </w:rPr>
        <w:t>df</w:t>
      </w:r>
      <w:proofErr w:type="spellEnd"/>
      <w:r w:rsidRPr="001E437C">
        <w:rPr>
          <w:rFonts w:ascii="Courier New" w:hAnsi="Courier New" w:cs="Courier New"/>
        </w:rPr>
        <w:t xml:space="preserve">, </w:t>
      </w:r>
      <w:proofErr w:type="spellStart"/>
      <w:r w:rsidRPr="001E437C">
        <w:rPr>
          <w:rFonts w:ascii="Courier New" w:hAnsi="Courier New" w:cs="Courier New"/>
        </w:rPr>
        <w:t>trControl</w:t>
      </w:r>
      <w:proofErr w:type="spellEnd"/>
      <w:r w:rsidRPr="001E437C">
        <w:rPr>
          <w:rFonts w:ascii="Courier New" w:hAnsi="Courier New" w:cs="Courier New"/>
        </w:rPr>
        <w:t>=</w:t>
      </w:r>
      <w:proofErr w:type="spellStart"/>
      <w:r w:rsidRPr="001E437C">
        <w:rPr>
          <w:rFonts w:ascii="Courier New" w:hAnsi="Courier New" w:cs="Courier New"/>
        </w:rPr>
        <w:t>trainControl</w:t>
      </w:r>
      <w:proofErr w:type="spellEnd"/>
      <w:r w:rsidRPr="001E437C">
        <w:rPr>
          <w:rFonts w:ascii="Courier New" w:hAnsi="Courier New" w:cs="Courier New"/>
        </w:rPr>
        <w:t xml:space="preserve">, </w:t>
      </w:r>
    </w:p>
    <w:p w:rsidR="001E437C" w:rsidRPr="001E437C" w:rsidRDefault="001E437C" w:rsidP="001E437C">
      <w:pPr>
        <w:pStyle w:val="ListParagraph"/>
        <w:rPr>
          <w:rFonts w:ascii="Courier New" w:hAnsi="Courier New" w:cs="Courier New"/>
        </w:rPr>
      </w:pPr>
      <w:r w:rsidRPr="001E437C">
        <w:rPr>
          <w:rFonts w:ascii="Courier New" w:hAnsi="Courier New" w:cs="Courier New"/>
        </w:rPr>
        <w:t xml:space="preserve">                method = "</w:t>
      </w:r>
      <w:proofErr w:type="spellStart"/>
      <w:r w:rsidRPr="001E437C">
        <w:rPr>
          <w:rFonts w:ascii="Courier New" w:hAnsi="Courier New" w:cs="Courier New"/>
        </w:rPr>
        <w:t>lm</w:t>
      </w:r>
      <w:proofErr w:type="spellEnd"/>
      <w:r w:rsidRPr="001E437C">
        <w:rPr>
          <w:rFonts w:ascii="Courier New" w:hAnsi="Courier New" w:cs="Courier New"/>
        </w:rPr>
        <w:t xml:space="preserve">", </w:t>
      </w:r>
      <w:proofErr w:type="spellStart"/>
      <w:r w:rsidRPr="001E437C">
        <w:rPr>
          <w:rFonts w:ascii="Courier New" w:hAnsi="Courier New" w:cs="Courier New"/>
        </w:rPr>
        <w:t>preProcess</w:t>
      </w:r>
      <w:proofErr w:type="spellEnd"/>
      <w:r w:rsidRPr="001E437C">
        <w:rPr>
          <w:rFonts w:ascii="Courier New" w:hAnsi="Courier New" w:cs="Courier New"/>
        </w:rPr>
        <w:t>=NULL)</w:t>
      </w:r>
    </w:p>
    <w:p w:rsidR="001E437C" w:rsidRPr="001E437C" w:rsidRDefault="001E437C" w:rsidP="001E437C">
      <w:pPr>
        <w:pStyle w:val="ListParagraph"/>
        <w:rPr>
          <w:rFonts w:ascii="Courier New" w:hAnsi="Courier New" w:cs="Courier New"/>
        </w:rPr>
      </w:pPr>
      <w:r w:rsidRPr="001E437C">
        <w:rPr>
          <w:rFonts w:ascii="Courier New" w:hAnsi="Courier New" w:cs="Courier New"/>
        </w:rPr>
        <w:t>summary(model)</w:t>
      </w:r>
    </w:p>
    <w:p w:rsidR="001E437C" w:rsidRPr="001E437C" w:rsidRDefault="001E437C" w:rsidP="001E437C">
      <w:pPr>
        <w:pStyle w:val="ListParagraph"/>
        <w:rPr>
          <w:rFonts w:ascii="Courier New" w:hAnsi="Courier New" w:cs="Courier New"/>
        </w:rPr>
      </w:pPr>
    </w:p>
    <w:p w:rsidR="001E437C" w:rsidRPr="001E437C" w:rsidRDefault="001E437C" w:rsidP="001E437C">
      <w:pPr>
        <w:pStyle w:val="ListParagraph"/>
        <w:rPr>
          <w:rFonts w:ascii="Courier New" w:hAnsi="Courier New" w:cs="Courier New"/>
        </w:rPr>
      </w:pPr>
      <w:r w:rsidRPr="001E437C">
        <w:rPr>
          <w:rFonts w:ascii="Courier New" w:hAnsi="Courier New" w:cs="Courier New"/>
        </w:rPr>
        <w:t># Prediction with L2-regularized</w:t>
      </w:r>
    </w:p>
    <w:p w:rsidR="001E437C" w:rsidRPr="001E437C" w:rsidRDefault="001E437C" w:rsidP="001E437C">
      <w:pPr>
        <w:pStyle w:val="ListParagraph"/>
        <w:rPr>
          <w:rFonts w:ascii="Courier New" w:hAnsi="Courier New" w:cs="Courier New"/>
        </w:rPr>
      </w:pPr>
      <w:r w:rsidRPr="001E437C">
        <w:rPr>
          <w:rFonts w:ascii="Courier New" w:hAnsi="Courier New" w:cs="Courier New"/>
        </w:rPr>
        <w:t xml:space="preserve">model2 &lt;- </w:t>
      </w:r>
      <w:proofErr w:type="gramStart"/>
      <w:r w:rsidRPr="001E437C">
        <w:rPr>
          <w:rFonts w:ascii="Courier New" w:hAnsi="Courier New" w:cs="Courier New"/>
        </w:rPr>
        <w:t>train(</w:t>
      </w:r>
      <w:proofErr w:type="gramEnd"/>
      <w:r w:rsidRPr="001E437C">
        <w:rPr>
          <w:rFonts w:ascii="Courier New" w:hAnsi="Courier New" w:cs="Courier New"/>
        </w:rPr>
        <w:t xml:space="preserve">affinity~., data = </w:t>
      </w:r>
      <w:proofErr w:type="spellStart"/>
      <w:r w:rsidRPr="001E437C">
        <w:rPr>
          <w:rFonts w:ascii="Courier New" w:hAnsi="Courier New" w:cs="Courier New"/>
        </w:rPr>
        <w:t>df</w:t>
      </w:r>
      <w:proofErr w:type="spellEnd"/>
      <w:r w:rsidRPr="001E437C">
        <w:rPr>
          <w:rFonts w:ascii="Courier New" w:hAnsi="Courier New" w:cs="Courier New"/>
        </w:rPr>
        <w:t xml:space="preserve">, </w:t>
      </w:r>
      <w:proofErr w:type="spellStart"/>
      <w:r w:rsidRPr="001E437C">
        <w:rPr>
          <w:rFonts w:ascii="Courier New" w:hAnsi="Courier New" w:cs="Courier New"/>
        </w:rPr>
        <w:t>trControl</w:t>
      </w:r>
      <w:proofErr w:type="spellEnd"/>
      <w:r w:rsidRPr="001E437C">
        <w:rPr>
          <w:rFonts w:ascii="Courier New" w:hAnsi="Courier New" w:cs="Courier New"/>
        </w:rPr>
        <w:t>=</w:t>
      </w:r>
      <w:proofErr w:type="spellStart"/>
      <w:r w:rsidRPr="001E437C">
        <w:rPr>
          <w:rFonts w:ascii="Courier New" w:hAnsi="Courier New" w:cs="Courier New"/>
        </w:rPr>
        <w:t>trainControl</w:t>
      </w:r>
      <w:proofErr w:type="spellEnd"/>
      <w:r w:rsidRPr="001E437C">
        <w:rPr>
          <w:rFonts w:ascii="Courier New" w:hAnsi="Courier New" w:cs="Courier New"/>
        </w:rPr>
        <w:t xml:space="preserve">, </w:t>
      </w:r>
    </w:p>
    <w:p w:rsidR="001E437C" w:rsidRPr="001E437C" w:rsidRDefault="001E437C" w:rsidP="001E437C">
      <w:pPr>
        <w:pStyle w:val="ListParagraph"/>
        <w:rPr>
          <w:rFonts w:ascii="Courier New" w:hAnsi="Courier New" w:cs="Courier New"/>
        </w:rPr>
      </w:pPr>
      <w:r w:rsidRPr="001E437C">
        <w:rPr>
          <w:rFonts w:ascii="Courier New" w:hAnsi="Courier New" w:cs="Courier New"/>
        </w:rPr>
        <w:t xml:space="preserve">               method = "</w:t>
      </w:r>
      <w:proofErr w:type="spellStart"/>
      <w:r w:rsidRPr="001E437C">
        <w:rPr>
          <w:rFonts w:ascii="Courier New" w:hAnsi="Courier New" w:cs="Courier New"/>
        </w:rPr>
        <w:t>glmnet</w:t>
      </w:r>
      <w:proofErr w:type="spellEnd"/>
      <w:r w:rsidRPr="001E437C">
        <w:rPr>
          <w:rFonts w:ascii="Courier New" w:hAnsi="Courier New" w:cs="Courier New"/>
        </w:rPr>
        <w:t xml:space="preserve">", </w:t>
      </w:r>
      <w:proofErr w:type="spellStart"/>
      <w:r w:rsidRPr="001E437C">
        <w:rPr>
          <w:rFonts w:ascii="Courier New" w:hAnsi="Courier New" w:cs="Courier New"/>
        </w:rPr>
        <w:t>tuneGrid</w:t>
      </w:r>
      <w:proofErr w:type="spellEnd"/>
      <w:r w:rsidRPr="001E437C">
        <w:rPr>
          <w:rFonts w:ascii="Courier New" w:hAnsi="Courier New" w:cs="Courier New"/>
        </w:rPr>
        <w:t xml:space="preserve"> = </w:t>
      </w:r>
      <w:proofErr w:type="spellStart"/>
      <w:proofErr w:type="gramStart"/>
      <w:r w:rsidRPr="001E437C">
        <w:rPr>
          <w:rFonts w:ascii="Courier New" w:hAnsi="Courier New" w:cs="Courier New"/>
        </w:rPr>
        <w:t>data.frame</w:t>
      </w:r>
      <w:proofErr w:type="spellEnd"/>
      <w:proofErr w:type="gramEnd"/>
      <w:r w:rsidRPr="001E437C">
        <w:rPr>
          <w:rFonts w:ascii="Courier New" w:hAnsi="Courier New" w:cs="Courier New"/>
        </w:rPr>
        <w:t>(alpha = 0, lambda = c(2^c(-15:15))))</w:t>
      </w:r>
    </w:p>
    <w:p w:rsidR="001E437C" w:rsidRPr="001E437C" w:rsidRDefault="001E437C" w:rsidP="001E437C">
      <w:pPr>
        <w:pStyle w:val="ListParagraph"/>
        <w:rPr>
          <w:rFonts w:ascii="Courier New" w:hAnsi="Courier New" w:cs="Courier New"/>
        </w:rPr>
      </w:pPr>
      <w:r w:rsidRPr="001E437C">
        <w:rPr>
          <w:rFonts w:ascii="Courier New" w:hAnsi="Courier New" w:cs="Courier New"/>
        </w:rPr>
        <w:t>model2</w:t>
      </w:r>
    </w:p>
    <w:p w:rsidR="001E437C" w:rsidRDefault="001E437C" w:rsidP="001E437C">
      <w:pPr>
        <w:pStyle w:val="ListParagraph"/>
        <w:rPr>
          <w:rFonts w:ascii="Courier New" w:hAnsi="Courier New" w:cs="Courier New"/>
        </w:rPr>
      </w:pPr>
      <w:r w:rsidRPr="001E437C">
        <w:rPr>
          <w:rFonts w:ascii="Courier New" w:hAnsi="Courier New" w:cs="Courier New"/>
        </w:rPr>
        <w:t>result &lt;- model2$results$</w:t>
      </w:r>
      <w:proofErr w:type="gramStart"/>
      <w:r w:rsidRPr="001E437C">
        <w:rPr>
          <w:rFonts w:ascii="Courier New" w:hAnsi="Courier New" w:cs="Courier New"/>
        </w:rPr>
        <w:t>Rsquared[</w:t>
      </w:r>
      <w:proofErr w:type="gramEnd"/>
      <w:r w:rsidRPr="001E437C">
        <w:rPr>
          <w:rFonts w:ascii="Courier New" w:hAnsi="Courier New" w:cs="Courier New"/>
        </w:rPr>
        <w:t>1]</w:t>
      </w:r>
    </w:p>
    <w:p w:rsidR="00B70802" w:rsidRDefault="00B70802" w:rsidP="001E437C">
      <w:pPr>
        <w:pStyle w:val="ListParagraph"/>
        <w:rPr>
          <w:rFonts w:ascii="Courier New" w:hAnsi="Courier New" w:cs="Courier New"/>
        </w:rPr>
      </w:pPr>
    </w:p>
    <w:p w:rsidR="00B70802" w:rsidRDefault="00B70802" w:rsidP="00B70802">
      <w:pPr>
        <w:pStyle w:val="ListParagraph"/>
        <w:numPr>
          <w:ilvl w:val="0"/>
          <w:numId w:val="1"/>
        </w:numPr>
        <w:rPr>
          <w:rFonts w:cstheme="minorHAnsi"/>
        </w:rPr>
      </w:pPr>
      <w:r>
        <w:rPr>
          <w:rFonts w:cstheme="minorHAnsi"/>
        </w:rPr>
        <w:t xml:space="preserve">Refer to scripted code in 3).  Highlighted in </w:t>
      </w:r>
      <w:r w:rsidRPr="00B70802">
        <w:rPr>
          <w:rFonts w:cstheme="minorHAnsi"/>
          <w:highlight w:val="red"/>
        </w:rPr>
        <w:t>RED</w:t>
      </w:r>
      <w:r>
        <w:rPr>
          <w:rFonts w:cstheme="minorHAnsi"/>
        </w:rPr>
        <w:t xml:space="preserve"> were the inputs varied between Mad, Max, and </w:t>
      </w:r>
      <w:proofErr w:type="spellStart"/>
      <w:r>
        <w:rPr>
          <w:rFonts w:cstheme="minorHAnsi"/>
        </w:rPr>
        <w:t>Myc</w:t>
      </w:r>
      <w:proofErr w:type="spellEnd"/>
      <w:r>
        <w:rPr>
          <w:rFonts w:cstheme="minorHAnsi"/>
        </w:rPr>
        <w:t xml:space="preserve"> in combination with “1-mer” and “1-mer”, “shape” in </w:t>
      </w:r>
      <w:r w:rsidRPr="00B70802">
        <w:rPr>
          <w:rFonts w:cstheme="minorHAnsi"/>
          <w:highlight w:val="cyan"/>
        </w:rPr>
        <w:t>BLUE</w:t>
      </w:r>
      <w:r>
        <w:rPr>
          <w:rFonts w:cstheme="minorHAnsi"/>
        </w:rPr>
        <w:t>.  This line of code gave R2-values, which were then compiled in the following table:</w:t>
      </w:r>
    </w:p>
    <w:tbl>
      <w:tblPr>
        <w:tblStyle w:val="TableGrid"/>
        <w:tblW w:w="0" w:type="auto"/>
        <w:tblInd w:w="720" w:type="dxa"/>
        <w:tblLook w:val="04A0" w:firstRow="1" w:lastRow="0" w:firstColumn="1" w:lastColumn="0" w:noHBand="0" w:noVBand="1"/>
      </w:tblPr>
      <w:tblGrid>
        <w:gridCol w:w="2864"/>
        <w:gridCol w:w="2856"/>
        <w:gridCol w:w="2910"/>
      </w:tblGrid>
      <w:tr w:rsidR="00E8157A" w:rsidTr="00E8157A">
        <w:tc>
          <w:tcPr>
            <w:tcW w:w="3116" w:type="dxa"/>
          </w:tcPr>
          <w:p w:rsidR="00E8157A" w:rsidRPr="00E8157A" w:rsidRDefault="00E8157A" w:rsidP="00E8157A">
            <w:pPr>
              <w:pStyle w:val="ListParagraph"/>
              <w:ind w:left="0"/>
              <w:jc w:val="center"/>
              <w:rPr>
                <w:rFonts w:cstheme="minorHAnsi"/>
                <w:b/>
              </w:rPr>
            </w:pPr>
            <w:r w:rsidRPr="00E8157A">
              <w:rPr>
                <w:rFonts w:cstheme="minorHAnsi"/>
                <w:b/>
              </w:rPr>
              <w:t>R</w:t>
            </w:r>
            <w:r w:rsidRPr="00E8157A">
              <w:rPr>
                <w:rFonts w:cstheme="minorHAnsi"/>
                <w:b/>
                <w:vertAlign w:val="superscript"/>
              </w:rPr>
              <w:t>2</w:t>
            </w:r>
            <w:r w:rsidRPr="00E8157A">
              <w:rPr>
                <w:rFonts w:cstheme="minorHAnsi"/>
                <w:b/>
              </w:rPr>
              <w:t>-values</w:t>
            </w:r>
            <w:r>
              <w:rPr>
                <w:rFonts w:cstheme="minorHAnsi"/>
                <w:b/>
              </w:rPr>
              <w:t xml:space="preserve"> table</w:t>
            </w:r>
          </w:p>
        </w:tc>
        <w:tc>
          <w:tcPr>
            <w:tcW w:w="3117" w:type="dxa"/>
          </w:tcPr>
          <w:p w:rsidR="00E8157A" w:rsidRDefault="00E8157A" w:rsidP="00E8157A">
            <w:pPr>
              <w:pStyle w:val="ListParagraph"/>
              <w:ind w:left="0"/>
              <w:jc w:val="center"/>
              <w:rPr>
                <w:rFonts w:cstheme="minorHAnsi"/>
              </w:rPr>
            </w:pPr>
            <w:r>
              <w:rPr>
                <w:rFonts w:cstheme="minorHAnsi"/>
              </w:rPr>
              <w:t>1-mer</w:t>
            </w:r>
          </w:p>
        </w:tc>
        <w:tc>
          <w:tcPr>
            <w:tcW w:w="3117" w:type="dxa"/>
          </w:tcPr>
          <w:p w:rsidR="00E8157A" w:rsidRDefault="00E8157A" w:rsidP="00E8157A">
            <w:pPr>
              <w:pStyle w:val="ListParagraph"/>
              <w:ind w:left="0"/>
              <w:jc w:val="center"/>
              <w:rPr>
                <w:rFonts w:cstheme="minorHAnsi"/>
              </w:rPr>
            </w:pPr>
            <w:r>
              <w:rPr>
                <w:rFonts w:cstheme="minorHAnsi"/>
              </w:rPr>
              <w:t>1-mer+shape</w:t>
            </w:r>
          </w:p>
        </w:tc>
      </w:tr>
      <w:tr w:rsidR="00E8157A" w:rsidTr="00E8157A">
        <w:tc>
          <w:tcPr>
            <w:tcW w:w="3116" w:type="dxa"/>
          </w:tcPr>
          <w:p w:rsidR="00E8157A" w:rsidRDefault="00E8157A" w:rsidP="00E8157A">
            <w:pPr>
              <w:pStyle w:val="ListParagraph"/>
              <w:ind w:left="0"/>
              <w:jc w:val="center"/>
              <w:rPr>
                <w:rFonts w:cstheme="minorHAnsi"/>
              </w:rPr>
            </w:pPr>
            <w:r>
              <w:rPr>
                <w:rFonts w:cstheme="minorHAnsi"/>
              </w:rPr>
              <w:t>Mad</w:t>
            </w:r>
          </w:p>
        </w:tc>
        <w:tc>
          <w:tcPr>
            <w:tcW w:w="3117" w:type="dxa"/>
          </w:tcPr>
          <w:p w:rsidR="00E8157A" w:rsidRDefault="00E8157A" w:rsidP="00E8157A">
            <w:pPr>
              <w:pStyle w:val="ListParagraph"/>
              <w:ind w:left="0"/>
              <w:jc w:val="center"/>
              <w:rPr>
                <w:rFonts w:cstheme="minorHAnsi"/>
              </w:rPr>
            </w:pPr>
            <w:r>
              <w:rPr>
                <w:rFonts w:cstheme="minorHAnsi"/>
              </w:rPr>
              <w:t>0.775</w:t>
            </w:r>
          </w:p>
        </w:tc>
        <w:tc>
          <w:tcPr>
            <w:tcW w:w="3117" w:type="dxa"/>
          </w:tcPr>
          <w:p w:rsidR="00E8157A" w:rsidRDefault="00E8157A" w:rsidP="00E8157A">
            <w:pPr>
              <w:pStyle w:val="ListParagraph"/>
              <w:ind w:left="0"/>
              <w:jc w:val="center"/>
              <w:rPr>
                <w:rFonts w:cstheme="minorHAnsi"/>
              </w:rPr>
            </w:pPr>
            <w:r>
              <w:rPr>
                <w:rFonts w:cstheme="minorHAnsi"/>
              </w:rPr>
              <w:t>0.863</w:t>
            </w:r>
          </w:p>
        </w:tc>
      </w:tr>
      <w:tr w:rsidR="00E8157A" w:rsidTr="00E8157A">
        <w:tc>
          <w:tcPr>
            <w:tcW w:w="3116" w:type="dxa"/>
          </w:tcPr>
          <w:p w:rsidR="00E8157A" w:rsidRDefault="00E8157A" w:rsidP="00E8157A">
            <w:pPr>
              <w:pStyle w:val="ListParagraph"/>
              <w:ind w:left="0"/>
              <w:jc w:val="center"/>
              <w:rPr>
                <w:rFonts w:cstheme="minorHAnsi"/>
              </w:rPr>
            </w:pPr>
            <w:r>
              <w:rPr>
                <w:rFonts w:cstheme="minorHAnsi"/>
              </w:rPr>
              <w:lastRenderedPageBreak/>
              <w:t>Max</w:t>
            </w:r>
          </w:p>
        </w:tc>
        <w:tc>
          <w:tcPr>
            <w:tcW w:w="3117" w:type="dxa"/>
          </w:tcPr>
          <w:p w:rsidR="00E8157A" w:rsidRDefault="00E8157A" w:rsidP="00E8157A">
            <w:pPr>
              <w:pStyle w:val="ListParagraph"/>
              <w:ind w:left="0"/>
              <w:jc w:val="center"/>
              <w:rPr>
                <w:rFonts w:cstheme="minorHAnsi"/>
              </w:rPr>
            </w:pPr>
            <w:r>
              <w:rPr>
                <w:rFonts w:cstheme="minorHAnsi"/>
              </w:rPr>
              <w:t>0.786</w:t>
            </w:r>
          </w:p>
        </w:tc>
        <w:tc>
          <w:tcPr>
            <w:tcW w:w="3117" w:type="dxa"/>
          </w:tcPr>
          <w:p w:rsidR="00E8157A" w:rsidRDefault="00E8157A" w:rsidP="00E8157A">
            <w:pPr>
              <w:pStyle w:val="ListParagraph"/>
              <w:ind w:left="0"/>
              <w:jc w:val="center"/>
              <w:rPr>
                <w:rFonts w:cstheme="minorHAnsi"/>
              </w:rPr>
            </w:pPr>
            <w:r>
              <w:rPr>
                <w:rFonts w:cstheme="minorHAnsi"/>
              </w:rPr>
              <w:t>0.864</w:t>
            </w:r>
          </w:p>
        </w:tc>
      </w:tr>
      <w:tr w:rsidR="00E8157A" w:rsidTr="00E8157A">
        <w:tc>
          <w:tcPr>
            <w:tcW w:w="3116" w:type="dxa"/>
          </w:tcPr>
          <w:p w:rsidR="00E8157A" w:rsidRDefault="00E8157A" w:rsidP="00E8157A">
            <w:pPr>
              <w:pStyle w:val="ListParagraph"/>
              <w:ind w:left="0"/>
              <w:jc w:val="center"/>
              <w:rPr>
                <w:rFonts w:cstheme="minorHAnsi"/>
              </w:rPr>
            </w:pPr>
            <w:proofErr w:type="spellStart"/>
            <w:r>
              <w:rPr>
                <w:rFonts w:cstheme="minorHAnsi"/>
              </w:rPr>
              <w:t>Myc</w:t>
            </w:r>
            <w:proofErr w:type="spellEnd"/>
          </w:p>
        </w:tc>
        <w:tc>
          <w:tcPr>
            <w:tcW w:w="3117" w:type="dxa"/>
          </w:tcPr>
          <w:p w:rsidR="00E8157A" w:rsidRDefault="00E8157A" w:rsidP="00E8157A">
            <w:pPr>
              <w:pStyle w:val="ListParagraph"/>
              <w:ind w:left="0"/>
              <w:jc w:val="center"/>
              <w:rPr>
                <w:rFonts w:cstheme="minorHAnsi"/>
              </w:rPr>
            </w:pPr>
            <w:r>
              <w:rPr>
                <w:rFonts w:cstheme="minorHAnsi"/>
              </w:rPr>
              <w:t>0.778</w:t>
            </w:r>
          </w:p>
        </w:tc>
        <w:tc>
          <w:tcPr>
            <w:tcW w:w="3117" w:type="dxa"/>
          </w:tcPr>
          <w:p w:rsidR="00E8157A" w:rsidRDefault="00E8157A" w:rsidP="00E8157A">
            <w:pPr>
              <w:pStyle w:val="ListParagraph"/>
              <w:ind w:left="0"/>
              <w:jc w:val="center"/>
              <w:rPr>
                <w:rFonts w:cstheme="minorHAnsi"/>
              </w:rPr>
            </w:pPr>
            <w:r>
              <w:rPr>
                <w:rFonts w:cstheme="minorHAnsi"/>
              </w:rPr>
              <w:t>0.779</w:t>
            </w:r>
          </w:p>
        </w:tc>
      </w:tr>
    </w:tbl>
    <w:p w:rsidR="00E8157A" w:rsidRDefault="00E8157A" w:rsidP="00E8157A">
      <w:pPr>
        <w:pStyle w:val="ListParagraph"/>
        <w:jc w:val="center"/>
        <w:rPr>
          <w:rFonts w:cstheme="minorHAnsi"/>
        </w:rPr>
      </w:pPr>
    </w:p>
    <w:p w:rsidR="00B70802" w:rsidRDefault="00B70802" w:rsidP="00B70802">
      <w:pPr>
        <w:pStyle w:val="ListParagraph"/>
        <w:rPr>
          <w:rFonts w:cstheme="minorHAnsi"/>
        </w:rPr>
      </w:pPr>
    </w:p>
    <w:p w:rsidR="00B70802" w:rsidRDefault="00B70802" w:rsidP="00B70802">
      <w:pPr>
        <w:pStyle w:val="ListParagraph"/>
        <w:rPr>
          <w:rFonts w:cstheme="minorHAnsi"/>
        </w:rPr>
      </w:pPr>
    </w:p>
    <w:p w:rsidR="00B70802" w:rsidRDefault="00B70802" w:rsidP="00B70802">
      <w:pPr>
        <w:pStyle w:val="ListParagraph"/>
        <w:rPr>
          <w:rFonts w:cstheme="minorHAnsi"/>
        </w:rPr>
      </w:pPr>
    </w:p>
    <w:p w:rsidR="00B70802" w:rsidRDefault="00BF3786" w:rsidP="00B70802">
      <w:pPr>
        <w:pStyle w:val="ListParagraph"/>
        <w:numPr>
          <w:ilvl w:val="0"/>
          <w:numId w:val="1"/>
        </w:numPr>
        <w:rPr>
          <w:rFonts w:cstheme="minorHAnsi"/>
        </w:rPr>
      </w:pPr>
      <w:r>
        <w:rPr>
          <w:rFonts w:cstheme="minorHAnsi"/>
        </w:rPr>
        <w:t>Below is the code used to generate the plot of “1-mer” vs “1-mer+shape.”  Note that data1 corresponds to “1-mer+shape” R</w:t>
      </w:r>
      <w:r w:rsidRPr="00BF3786">
        <w:rPr>
          <w:rFonts w:cstheme="minorHAnsi"/>
          <w:vertAlign w:val="superscript"/>
        </w:rPr>
        <w:t>2</w:t>
      </w:r>
      <w:r>
        <w:rPr>
          <w:rFonts w:cstheme="minorHAnsi"/>
        </w:rPr>
        <w:t>-values, while data2 refers to “1-mer” R</w:t>
      </w:r>
      <w:r w:rsidRPr="00BF3786">
        <w:rPr>
          <w:rFonts w:cstheme="minorHAnsi"/>
          <w:vertAlign w:val="superscript"/>
        </w:rPr>
        <w:t>2</w:t>
      </w:r>
      <w:r>
        <w:rPr>
          <w:rFonts w:cstheme="minorHAnsi"/>
        </w:rPr>
        <w:t>-values.  The highlighted portion is where the calculated R2-values from 4) were inserted.</w:t>
      </w:r>
    </w:p>
    <w:p w:rsidR="00BF3786" w:rsidRDefault="00BF3786" w:rsidP="00BF3786">
      <w:pPr>
        <w:pStyle w:val="ListParagraph"/>
        <w:rPr>
          <w:rFonts w:cstheme="minorHAnsi"/>
        </w:rPr>
      </w:pPr>
    </w:p>
    <w:p w:rsidR="00BF3786" w:rsidRPr="00BF3786" w:rsidRDefault="00BF3786" w:rsidP="00BF3786">
      <w:pPr>
        <w:pStyle w:val="ListParagraph"/>
        <w:rPr>
          <w:rFonts w:ascii="Courier New" w:hAnsi="Courier New" w:cs="Courier New"/>
        </w:rPr>
      </w:pPr>
      <w:r w:rsidRPr="00BF3786">
        <w:rPr>
          <w:rFonts w:ascii="Courier New" w:hAnsi="Courier New" w:cs="Courier New"/>
        </w:rPr>
        <w:t>######################################</w:t>
      </w:r>
    </w:p>
    <w:p w:rsidR="00BF3786" w:rsidRPr="00BF3786" w:rsidRDefault="00BF3786" w:rsidP="00BF3786">
      <w:pPr>
        <w:pStyle w:val="ListParagraph"/>
        <w:rPr>
          <w:rFonts w:ascii="Courier New" w:hAnsi="Courier New" w:cs="Courier New"/>
        </w:rPr>
      </w:pPr>
      <w:r w:rsidRPr="00BF3786">
        <w:rPr>
          <w:rFonts w:ascii="Courier New" w:hAnsi="Courier New" w:cs="Courier New"/>
        </w:rPr>
        <w:t># 11.10.2016</w:t>
      </w:r>
    </w:p>
    <w:p w:rsidR="00BF3786" w:rsidRPr="00BF3786" w:rsidRDefault="00BF3786" w:rsidP="00BF3786">
      <w:pPr>
        <w:pStyle w:val="ListParagraph"/>
        <w:rPr>
          <w:rFonts w:ascii="Courier New" w:hAnsi="Courier New" w:cs="Courier New"/>
        </w:rPr>
      </w:pPr>
      <w:r w:rsidRPr="00BF3786">
        <w:rPr>
          <w:rFonts w:ascii="Courier New" w:hAnsi="Courier New" w:cs="Courier New"/>
        </w:rPr>
        <w:t># Multiple Linear Regression (MLR) example</w:t>
      </w:r>
    </w:p>
    <w:p w:rsidR="00BF3786" w:rsidRPr="00BF3786" w:rsidRDefault="00BF3786" w:rsidP="00BF3786">
      <w:pPr>
        <w:pStyle w:val="ListParagraph"/>
        <w:rPr>
          <w:rFonts w:ascii="Courier New" w:hAnsi="Courier New" w:cs="Courier New"/>
        </w:rPr>
      </w:pPr>
      <w:r w:rsidRPr="00BF3786">
        <w:rPr>
          <w:rFonts w:ascii="Courier New" w:hAnsi="Courier New" w:cs="Courier New"/>
        </w:rPr>
        <w:t># BISC 481</w:t>
      </w:r>
    </w:p>
    <w:p w:rsidR="00BF3786" w:rsidRPr="00BF3786" w:rsidRDefault="00BF3786" w:rsidP="00BF3786">
      <w:pPr>
        <w:pStyle w:val="ListParagraph"/>
        <w:rPr>
          <w:rFonts w:ascii="Courier New" w:hAnsi="Courier New" w:cs="Courier New"/>
        </w:rPr>
      </w:pPr>
      <w:r w:rsidRPr="00BF3786">
        <w:rPr>
          <w:rFonts w:ascii="Courier New" w:hAnsi="Courier New" w:cs="Courier New"/>
        </w:rPr>
        <w:t>######################################</w:t>
      </w:r>
    </w:p>
    <w:p w:rsidR="00BF3786" w:rsidRPr="00BF3786" w:rsidRDefault="00BF3786" w:rsidP="00BF3786">
      <w:pPr>
        <w:pStyle w:val="ListParagraph"/>
        <w:rPr>
          <w:rFonts w:ascii="Courier New" w:hAnsi="Courier New" w:cs="Courier New"/>
        </w:rPr>
      </w:pPr>
    </w:p>
    <w:p w:rsidR="00BF3786" w:rsidRPr="00BF3786" w:rsidRDefault="00BF3786" w:rsidP="00BF3786">
      <w:pPr>
        <w:pStyle w:val="ListParagraph"/>
        <w:rPr>
          <w:rFonts w:ascii="Courier New" w:hAnsi="Courier New" w:cs="Courier New"/>
        </w:rPr>
      </w:pPr>
      <w:r w:rsidRPr="00BF3786">
        <w:rPr>
          <w:rFonts w:ascii="Courier New" w:hAnsi="Courier New" w:cs="Courier New"/>
        </w:rPr>
        <w:t>## Install and initialize packages</w:t>
      </w:r>
    </w:p>
    <w:p w:rsidR="00BF3786" w:rsidRPr="00BF3786" w:rsidRDefault="00BF3786" w:rsidP="00BF3786">
      <w:pPr>
        <w:pStyle w:val="ListParagraph"/>
        <w:rPr>
          <w:rFonts w:ascii="Courier New" w:hAnsi="Courier New" w:cs="Courier New"/>
        </w:rPr>
      </w:pPr>
      <w:proofErr w:type="spellStart"/>
      <w:proofErr w:type="gramStart"/>
      <w:r w:rsidRPr="00BF3786">
        <w:rPr>
          <w:rFonts w:ascii="Courier New" w:hAnsi="Courier New" w:cs="Courier New"/>
        </w:rPr>
        <w:t>install.packages</w:t>
      </w:r>
      <w:proofErr w:type="spellEnd"/>
      <w:proofErr w:type="gramEnd"/>
      <w:r w:rsidRPr="00BF3786">
        <w:rPr>
          <w:rFonts w:ascii="Courier New" w:hAnsi="Courier New" w:cs="Courier New"/>
        </w:rPr>
        <w:t>("ggplot2")</w:t>
      </w:r>
    </w:p>
    <w:p w:rsidR="00BF3786" w:rsidRPr="00BF3786" w:rsidRDefault="00BF3786" w:rsidP="00BF3786">
      <w:pPr>
        <w:pStyle w:val="ListParagraph"/>
        <w:rPr>
          <w:rFonts w:ascii="Courier New" w:hAnsi="Courier New" w:cs="Courier New"/>
        </w:rPr>
      </w:pPr>
      <w:proofErr w:type="spellStart"/>
      <w:proofErr w:type="gramStart"/>
      <w:r w:rsidRPr="00BF3786">
        <w:rPr>
          <w:rFonts w:ascii="Courier New" w:hAnsi="Courier New" w:cs="Courier New"/>
        </w:rPr>
        <w:t>install.packages</w:t>
      </w:r>
      <w:proofErr w:type="spellEnd"/>
      <w:proofErr w:type="gramEnd"/>
      <w:r w:rsidRPr="00BF3786">
        <w:rPr>
          <w:rFonts w:ascii="Courier New" w:hAnsi="Courier New" w:cs="Courier New"/>
        </w:rPr>
        <w:t>("grid")</w:t>
      </w:r>
    </w:p>
    <w:p w:rsidR="00BF3786" w:rsidRPr="00BF3786" w:rsidRDefault="00BF3786" w:rsidP="00BF3786">
      <w:pPr>
        <w:pStyle w:val="ListParagraph"/>
        <w:rPr>
          <w:rFonts w:ascii="Courier New" w:hAnsi="Courier New" w:cs="Courier New"/>
        </w:rPr>
      </w:pPr>
      <w:r w:rsidRPr="00BF3786">
        <w:rPr>
          <w:rFonts w:ascii="Courier New" w:hAnsi="Courier New" w:cs="Courier New"/>
        </w:rPr>
        <w:t>library(ggplot2)</w:t>
      </w:r>
    </w:p>
    <w:p w:rsidR="00BF3786" w:rsidRPr="00BF3786" w:rsidRDefault="00BF3786" w:rsidP="00BF3786">
      <w:pPr>
        <w:pStyle w:val="ListParagraph"/>
        <w:rPr>
          <w:rFonts w:ascii="Courier New" w:hAnsi="Courier New" w:cs="Courier New"/>
        </w:rPr>
      </w:pPr>
      <w:r w:rsidRPr="00BF3786">
        <w:rPr>
          <w:rFonts w:ascii="Courier New" w:hAnsi="Courier New" w:cs="Courier New"/>
        </w:rPr>
        <w:t>library(grid)</w:t>
      </w:r>
    </w:p>
    <w:p w:rsidR="00BF3786" w:rsidRPr="00BF3786" w:rsidRDefault="00BF3786" w:rsidP="00BF3786">
      <w:pPr>
        <w:pStyle w:val="ListParagraph"/>
        <w:rPr>
          <w:rFonts w:ascii="Courier New" w:hAnsi="Courier New" w:cs="Courier New"/>
        </w:rPr>
      </w:pPr>
    </w:p>
    <w:p w:rsidR="00BF3786" w:rsidRPr="00BF3786" w:rsidRDefault="00BF3786" w:rsidP="00BF3786">
      <w:pPr>
        <w:pStyle w:val="ListParagraph"/>
        <w:rPr>
          <w:rFonts w:ascii="Courier New" w:hAnsi="Courier New" w:cs="Courier New"/>
        </w:rPr>
      </w:pPr>
      <w:r w:rsidRPr="00BF3786">
        <w:rPr>
          <w:rFonts w:ascii="Courier New" w:hAnsi="Courier New" w:cs="Courier New"/>
        </w:rPr>
        <w:t>## Theme</w:t>
      </w:r>
    </w:p>
    <w:p w:rsidR="00BF3786" w:rsidRPr="00BF3786" w:rsidRDefault="00BF3786" w:rsidP="00BF3786">
      <w:pPr>
        <w:pStyle w:val="ListParagraph"/>
        <w:rPr>
          <w:rFonts w:ascii="Courier New" w:hAnsi="Courier New" w:cs="Courier New"/>
        </w:rPr>
      </w:pPr>
      <w:proofErr w:type="spellStart"/>
      <w:proofErr w:type="gramStart"/>
      <w:r w:rsidRPr="00BF3786">
        <w:rPr>
          <w:rFonts w:ascii="Courier New" w:hAnsi="Courier New" w:cs="Courier New"/>
        </w:rPr>
        <w:t>my.theme</w:t>
      </w:r>
      <w:proofErr w:type="spellEnd"/>
      <w:proofErr w:type="gramEnd"/>
      <w:r w:rsidRPr="00BF3786">
        <w:rPr>
          <w:rFonts w:ascii="Courier New" w:hAnsi="Courier New" w:cs="Courier New"/>
        </w:rPr>
        <w:t xml:space="preserve"> &lt;- theme(</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plot.margin</w:t>
      </w:r>
      <w:proofErr w:type="spellEnd"/>
      <w:proofErr w:type="gramEnd"/>
      <w:r w:rsidRPr="00BF3786">
        <w:rPr>
          <w:rFonts w:ascii="Courier New" w:hAnsi="Courier New" w:cs="Courier New"/>
        </w:rPr>
        <w:t xml:space="preserve"> = unit(c(0.1, 0.5, 0.1, 0.1), "cm"),</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axis.text</w:t>
      </w:r>
      <w:proofErr w:type="spellEnd"/>
      <w:r w:rsidRPr="00BF3786">
        <w:rPr>
          <w:rFonts w:ascii="Courier New" w:hAnsi="Courier New" w:cs="Courier New"/>
        </w:rPr>
        <w:t xml:space="preserve"> = </w:t>
      </w:r>
      <w:proofErr w:type="spellStart"/>
      <w:r w:rsidRPr="00BF3786">
        <w:rPr>
          <w:rFonts w:ascii="Courier New" w:hAnsi="Courier New" w:cs="Courier New"/>
        </w:rPr>
        <w:t>element_</w:t>
      </w:r>
      <w:proofErr w:type="gramStart"/>
      <w:r w:rsidRPr="00BF3786">
        <w:rPr>
          <w:rFonts w:ascii="Courier New" w:hAnsi="Courier New" w:cs="Courier New"/>
        </w:rPr>
        <w:t>text</w:t>
      </w:r>
      <w:proofErr w:type="spellEnd"/>
      <w:r w:rsidRPr="00BF3786">
        <w:rPr>
          <w:rFonts w:ascii="Courier New" w:hAnsi="Courier New" w:cs="Courier New"/>
        </w:rPr>
        <w:t>(</w:t>
      </w:r>
      <w:proofErr w:type="spellStart"/>
      <w:proofErr w:type="gramEnd"/>
      <w:r w:rsidRPr="00BF3786">
        <w:rPr>
          <w:rFonts w:ascii="Courier New" w:hAnsi="Courier New" w:cs="Courier New"/>
        </w:rPr>
        <w:t>colour</w:t>
      </w:r>
      <w:proofErr w:type="spellEnd"/>
      <w:r w:rsidRPr="00BF3786">
        <w:rPr>
          <w:rFonts w:ascii="Courier New" w:hAnsi="Courier New" w:cs="Courier New"/>
        </w:rPr>
        <w:t>="black", size=12),</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axis.title</w:t>
      </w:r>
      <w:proofErr w:type="gramEnd"/>
      <w:r w:rsidRPr="00BF3786">
        <w:rPr>
          <w:rFonts w:ascii="Courier New" w:hAnsi="Courier New" w:cs="Courier New"/>
        </w:rPr>
        <w:t>.x</w:t>
      </w:r>
      <w:proofErr w:type="spellEnd"/>
      <w:r w:rsidRPr="00BF3786">
        <w:rPr>
          <w:rFonts w:ascii="Courier New" w:hAnsi="Courier New" w:cs="Courier New"/>
        </w:rPr>
        <w:t xml:space="preserve"> = </w:t>
      </w:r>
      <w:proofErr w:type="spellStart"/>
      <w:r w:rsidRPr="00BF3786">
        <w:rPr>
          <w:rFonts w:ascii="Courier New" w:hAnsi="Courier New" w:cs="Courier New"/>
        </w:rPr>
        <w:t>element_text</w:t>
      </w:r>
      <w:proofErr w:type="spellEnd"/>
      <w:r w:rsidRPr="00BF3786">
        <w:rPr>
          <w:rFonts w:ascii="Courier New" w:hAnsi="Courier New" w:cs="Courier New"/>
        </w:rPr>
        <w:t>(</w:t>
      </w:r>
      <w:proofErr w:type="spellStart"/>
      <w:r w:rsidRPr="00BF3786">
        <w:rPr>
          <w:rFonts w:ascii="Courier New" w:hAnsi="Courier New" w:cs="Courier New"/>
        </w:rPr>
        <w:t>colour</w:t>
      </w:r>
      <w:proofErr w:type="spellEnd"/>
      <w:r w:rsidRPr="00BF3786">
        <w:rPr>
          <w:rFonts w:ascii="Courier New" w:hAnsi="Courier New" w:cs="Courier New"/>
        </w:rPr>
        <w:t>="black", size=12),</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axis.title</w:t>
      </w:r>
      <w:proofErr w:type="gramEnd"/>
      <w:r w:rsidRPr="00BF3786">
        <w:rPr>
          <w:rFonts w:ascii="Courier New" w:hAnsi="Courier New" w:cs="Courier New"/>
        </w:rPr>
        <w:t>.y</w:t>
      </w:r>
      <w:proofErr w:type="spellEnd"/>
      <w:r w:rsidRPr="00BF3786">
        <w:rPr>
          <w:rFonts w:ascii="Courier New" w:hAnsi="Courier New" w:cs="Courier New"/>
        </w:rPr>
        <w:t xml:space="preserve"> = </w:t>
      </w:r>
      <w:proofErr w:type="spellStart"/>
      <w:r w:rsidRPr="00BF3786">
        <w:rPr>
          <w:rFonts w:ascii="Courier New" w:hAnsi="Courier New" w:cs="Courier New"/>
        </w:rPr>
        <w:t>element_text</w:t>
      </w:r>
      <w:proofErr w:type="spellEnd"/>
      <w:r w:rsidRPr="00BF3786">
        <w:rPr>
          <w:rFonts w:ascii="Courier New" w:hAnsi="Courier New" w:cs="Courier New"/>
        </w:rPr>
        <w:t>(</w:t>
      </w:r>
      <w:proofErr w:type="spellStart"/>
      <w:r w:rsidRPr="00BF3786">
        <w:rPr>
          <w:rFonts w:ascii="Courier New" w:hAnsi="Courier New" w:cs="Courier New"/>
        </w:rPr>
        <w:t>colour</w:t>
      </w:r>
      <w:proofErr w:type="spellEnd"/>
      <w:r w:rsidRPr="00BF3786">
        <w:rPr>
          <w:rFonts w:ascii="Courier New" w:hAnsi="Courier New" w:cs="Courier New"/>
        </w:rPr>
        <w:t>="black", size=12),</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panel.grid</w:t>
      </w:r>
      <w:proofErr w:type="gramEnd"/>
      <w:r w:rsidRPr="00BF3786">
        <w:rPr>
          <w:rFonts w:ascii="Courier New" w:hAnsi="Courier New" w:cs="Courier New"/>
        </w:rPr>
        <w:t>.major</w:t>
      </w:r>
      <w:proofErr w:type="spellEnd"/>
      <w:r w:rsidRPr="00BF3786">
        <w:rPr>
          <w:rFonts w:ascii="Courier New" w:hAnsi="Courier New" w:cs="Courier New"/>
        </w:rPr>
        <w:t xml:space="preserve"> = </w:t>
      </w:r>
      <w:proofErr w:type="spellStart"/>
      <w:r w:rsidRPr="00BF3786">
        <w:rPr>
          <w:rFonts w:ascii="Courier New" w:hAnsi="Courier New" w:cs="Courier New"/>
        </w:rPr>
        <w:t>element_blank</w:t>
      </w:r>
      <w:proofErr w:type="spellEnd"/>
      <w:r w:rsidRPr="00BF3786">
        <w:rPr>
          <w:rFonts w:ascii="Courier New" w:hAnsi="Courier New" w:cs="Courier New"/>
        </w:rPr>
        <w:t>(),</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panel.grid</w:t>
      </w:r>
      <w:proofErr w:type="gramEnd"/>
      <w:r w:rsidRPr="00BF3786">
        <w:rPr>
          <w:rFonts w:ascii="Courier New" w:hAnsi="Courier New" w:cs="Courier New"/>
        </w:rPr>
        <w:t>.minor</w:t>
      </w:r>
      <w:proofErr w:type="spellEnd"/>
      <w:r w:rsidRPr="00BF3786">
        <w:rPr>
          <w:rFonts w:ascii="Courier New" w:hAnsi="Courier New" w:cs="Courier New"/>
        </w:rPr>
        <w:t xml:space="preserve"> = </w:t>
      </w:r>
      <w:proofErr w:type="spellStart"/>
      <w:r w:rsidRPr="00BF3786">
        <w:rPr>
          <w:rFonts w:ascii="Courier New" w:hAnsi="Courier New" w:cs="Courier New"/>
        </w:rPr>
        <w:t>element_blank</w:t>
      </w:r>
      <w:proofErr w:type="spellEnd"/>
      <w:r w:rsidRPr="00BF3786">
        <w:rPr>
          <w:rFonts w:ascii="Courier New" w:hAnsi="Courier New" w:cs="Courier New"/>
        </w:rPr>
        <w:t>(),</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panel.background</w:t>
      </w:r>
      <w:proofErr w:type="spellEnd"/>
      <w:proofErr w:type="gramEnd"/>
      <w:r w:rsidRPr="00BF3786">
        <w:rPr>
          <w:rFonts w:ascii="Courier New" w:hAnsi="Courier New" w:cs="Courier New"/>
        </w:rPr>
        <w:t xml:space="preserve"> = </w:t>
      </w:r>
      <w:proofErr w:type="spellStart"/>
      <w:r w:rsidRPr="00BF3786">
        <w:rPr>
          <w:rFonts w:ascii="Courier New" w:hAnsi="Courier New" w:cs="Courier New"/>
        </w:rPr>
        <w:t>element_blank</w:t>
      </w:r>
      <w:proofErr w:type="spellEnd"/>
      <w:r w:rsidRPr="00BF3786">
        <w:rPr>
          <w:rFonts w:ascii="Courier New" w:hAnsi="Courier New" w:cs="Courier New"/>
        </w:rPr>
        <w:t>(),</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axis.line</w:t>
      </w:r>
      <w:proofErr w:type="spellEnd"/>
      <w:proofErr w:type="gramEnd"/>
      <w:r w:rsidRPr="00BF3786">
        <w:rPr>
          <w:rFonts w:ascii="Courier New" w:hAnsi="Courier New" w:cs="Courier New"/>
        </w:rPr>
        <w:t xml:space="preserve"> = </w:t>
      </w:r>
      <w:proofErr w:type="spellStart"/>
      <w:r w:rsidRPr="00BF3786">
        <w:rPr>
          <w:rFonts w:ascii="Courier New" w:hAnsi="Courier New" w:cs="Courier New"/>
        </w:rPr>
        <w:t>element_line</w:t>
      </w:r>
      <w:proofErr w:type="spellEnd"/>
      <w:r w:rsidRPr="00BF3786">
        <w:rPr>
          <w:rFonts w:ascii="Courier New" w:hAnsi="Courier New" w:cs="Courier New"/>
        </w:rPr>
        <w:t>(</w:t>
      </w:r>
      <w:proofErr w:type="spellStart"/>
      <w:r w:rsidRPr="00BF3786">
        <w:rPr>
          <w:rFonts w:ascii="Courier New" w:hAnsi="Courier New" w:cs="Courier New"/>
        </w:rPr>
        <w:t>colour</w:t>
      </w:r>
      <w:proofErr w:type="spellEnd"/>
      <w:r w:rsidRPr="00BF3786">
        <w:rPr>
          <w:rFonts w:ascii="Courier New" w:hAnsi="Courier New" w:cs="Courier New"/>
        </w:rPr>
        <w:t xml:space="preserve"> = "black"),</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axis.text</w:t>
      </w:r>
      <w:proofErr w:type="spellEnd"/>
      <w:r w:rsidRPr="00BF3786">
        <w:rPr>
          <w:rFonts w:ascii="Courier New" w:hAnsi="Courier New" w:cs="Courier New"/>
        </w:rPr>
        <w:t xml:space="preserve"> = </w:t>
      </w:r>
      <w:proofErr w:type="spellStart"/>
      <w:r w:rsidRPr="00BF3786">
        <w:rPr>
          <w:rFonts w:ascii="Courier New" w:hAnsi="Courier New" w:cs="Courier New"/>
        </w:rPr>
        <w:t>element_</w:t>
      </w:r>
      <w:proofErr w:type="gramStart"/>
      <w:r w:rsidRPr="00BF3786">
        <w:rPr>
          <w:rFonts w:ascii="Courier New" w:hAnsi="Courier New" w:cs="Courier New"/>
        </w:rPr>
        <w:t>text</w:t>
      </w:r>
      <w:proofErr w:type="spellEnd"/>
      <w:r w:rsidRPr="00BF3786">
        <w:rPr>
          <w:rFonts w:ascii="Courier New" w:hAnsi="Courier New" w:cs="Courier New"/>
        </w:rPr>
        <w:t>(</w:t>
      </w:r>
      <w:proofErr w:type="spellStart"/>
      <w:proofErr w:type="gramEnd"/>
      <w:r w:rsidRPr="00BF3786">
        <w:rPr>
          <w:rFonts w:ascii="Courier New" w:hAnsi="Courier New" w:cs="Courier New"/>
        </w:rPr>
        <w:t>colour</w:t>
      </w:r>
      <w:proofErr w:type="spellEnd"/>
      <w:r w:rsidRPr="00BF3786">
        <w:rPr>
          <w:rFonts w:ascii="Courier New" w:hAnsi="Courier New" w:cs="Courier New"/>
        </w:rPr>
        <w:t xml:space="preserve"> ="black"),</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axis.ticks</w:t>
      </w:r>
      <w:proofErr w:type="spellEnd"/>
      <w:proofErr w:type="gramEnd"/>
      <w:r w:rsidRPr="00BF3786">
        <w:rPr>
          <w:rFonts w:ascii="Courier New" w:hAnsi="Courier New" w:cs="Courier New"/>
        </w:rPr>
        <w:t xml:space="preserve"> = </w:t>
      </w:r>
      <w:proofErr w:type="spellStart"/>
      <w:r w:rsidRPr="00BF3786">
        <w:rPr>
          <w:rFonts w:ascii="Courier New" w:hAnsi="Courier New" w:cs="Courier New"/>
        </w:rPr>
        <w:t>element_line</w:t>
      </w:r>
      <w:proofErr w:type="spellEnd"/>
      <w:r w:rsidRPr="00BF3786">
        <w:rPr>
          <w:rFonts w:ascii="Courier New" w:hAnsi="Courier New" w:cs="Courier New"/>
        </w:rPr>
        <w:t>(</w:t>
      </w:r>
      <w:proofErr w:type="spellStart"/>
      <w:r w:rsidRPr="00BF3786">
        <w:rPr>
          <w:rFonts w:ascii="Courier New" w:hAnsi="Courier New" w:cs="Courier New"/>
        </w:rPr>
        <w:t>colour</w:t>
      </w:r>
      <w:proofErr w:type="spellEnd"/>
      <w:r w:rsidRPr="00BF3786">
        <w:rPr>
          <w:rFonts w:ascii="Courier New" w:hAnsi="Courier New" w:cs="Courier New"/>
        </w:rPr>
        <w:t xml:space="preserve"> = "black")</w:t>
      </w:r>
    </w:p>
    <w:p w:rsidR="00BF3786" w:rsidRPr="00BF3786" w:rsidRDefault="00BF3786" w:rsidP="00BF3786">
      <w:pPr>
        <w:pStyle w:val="ListParagraph"/>
        <w:rPr>
          <w:rFonts w:ascii="Courier New" w:hAnsi="Courier New" w:cs="Courier New"/>
        </w:rPr>
      </w:pPr>
      <w:r w:rsidRPr="00BF3786">
        <w:rPr>
          <w:rFonts w:ascii="Courier New" w:hAnsi="Courier New" w:cs="Courier New"/>
        </w:rPr>
        <w:t>)</w:t>
      </w:r>
    </w:p>
    <w:p w:rsidR="00BF3786" w:rsidRPr="00BF3786" w:rsidRDefault="00BF3786" w:rsidP="00BF3786">
      <w:pPr>
        <w:pStyle w:val="ListParagraph"/>
        <w:rPr>
          <w:rFonts w:ascii="Courier New" w:hAnsi="Courier New" w:cs="Courier New"/>
        </w:rPr>
      </w:pPr>
    </w:p>
    <w:p w:rsidR="00BF3786" w:rsidRPr="00BF3786" w:rsidRDefault="00BF3786" w:rsidP="00BF3786">
      <w:pPr>
        <w:pStyle w:val="ListParagraph"/>
        <w:rPr>
          <w:rFonts w:ascii="Courier New" w:hAnsi="Courier New" w:cs="Courier New"/>
        </w:rPr>
      </w:pPr>
      <w:r w:rsidRPr="00BF3786">
        <w:rPr>
          <w:rFonts w:ascii="Courier New" w:hAnsi="Courier New" w:cs="Courier New"/>
        </w:rPr>
        <w:t>## Data preparation #data1X #data2Y</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data1 &lt;- </w:t>
      </w:r>
      <w:proofErr w:type="gramStart"/>
      <w:r w:rsidRPr="00BF3786">
        <w:rPr>
          <w:rFonts w:ascii="Courier New" w:hAnsi="Courier New" w:cs="Courier New"/>
        </w:rPr>
        <w:t>c(</w:t>
      </w:r>
      <w:proofErr w:type="gramEnd"/>
      <w:r w:rsidRPr="00BF3786">
        <w:rPr>
          <w:rFonts w:ascii="Courier New" w:hAnsi="Courier New" w:cs="Courier New"/>
          <w:highlight w:val="yellow"/>
        </w:rPr>
        <w:t>0.862902,0.864174, 0.7786731</w:t>
      </w:r>
      <w:r w:rsidRPr="00BF3786">
        <w:rPr>
          <w:rFonts w:ascii="Courier New" w:hAnsi="Courier New" w:cs="Courier New"/>
        </w:rPr>
        <w:t>)</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data2 &lt;- </w:t>
      </w:r>
      <w:proofErr w:type="gramStart"/>
      <w:r w:rsidRPr="00BF3786">
        <w:rPr>
          <w:rFonts w:ascii="Courier New" w:hAnsi="Courier New" w:cs="Courier New"/>
        </w:rPr>
        <w:t>c(</w:t>
      </w:r>
      <w:proofErr w:type="gramEnd"/>
      <w:r w:rsidRPr="00BF3786">
        <w:rPr>
          <w:rFonts w:ascii="Courier New" w:hAnsi="Courier New" w:cs="Courier New"/>
          <w:highlight w:val="yellow"/>
        </w:rPr>
        <w:t>0.77482, 0.778076, 0.785727</w:t>
      </w:r>
      <w:r w:rsidRPr="00BF3786">
        <w:rPr>
          <w:rFonts w:ascii="Courier New" w:hAnsi="Courier New" w:cs="Courier New"/>
        </w:rPr>
        <w:t>)</w:t>
      </w:r>
    </w:p>
    <w:p w:rsidR="00BF3786" w:rsidRPr="00BF3786" w:rsidRDefault="00BF3786" w:rsidP="00BF3786">
      <w:pPr>
        <w:pStyle w:val="ListParagraph"/>
        <w:rPr>
          <w:rFonts w:ascii="Courier New" w:hAnsi="Courier New" w:cs="Courier New"/>
        </w:rPr>
      </w:pP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Ploting</w:t>
      </w:r>
      <w:proofErr w:type="spellEnd"/>
    </w:p>
    <w:p w:rsidR="00BF3786" w:rsidRPr="00BF3786" w:rsidRDefault="00BF3786" w:rsidP="00BF3786">
      <w:pPr>
        <w:pStyle w:val="ListParagraph"/>
        <w:rPr>
          <w:rFonts w:ascii="Courier New" w:hAnsi="Courier New" w:cs="Courier New"/>
        </w:rPr>
      </w:pPr>
      <w:proofErr w:type="spellStart"/>
      <w:proofErr w:type="gramStart"/>
      <w:r w:rsidRPr="00BF3786">
        <w:rPr>
          <w:rFonts w:ascii="Courier New" w:hAnsi="Courier New" w:cs="Courier New"/>
        </w:rPr>
        <w:t>ggplot</w:t>
      </w:r>
      <w:proofErr w:type="spellEnd"/>
      <w:r w:rsidRPr="00BF3786">
        <w:rPr>
          <w:rFonts w:ascii="Courier New" w:hAnsi="Courier New" w:cs="Courier New"/>
        </w:rPr>
        <w:t>(</w:t>
      </w:r>
      <w:proofErr w:type="gramEnd"/>
      <w:r w:rsidRPr="00BF3786">
        <w:rPr>
          <w:rFonts w:ascii="Courier New" w:hAnsi="Courier New" w:cs="Courier New"/>
        </w:rPr>
        <w:t>) +</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geom_</w:t>
      </w:r>
      <w:proofErr w:type="gramStart"/>
      <w:r w:rsidRPr="00BF3786">
        <w:rPr>
          <w:rFonts w:ascii="Courier New" w:hAnsi="Courier New" w:cs="Courier New"/>
        </w:rPr>
        <w:t>point</w:t>
      </w:r>
      <w:proofErr w:type="spellEnd"/>
      <w:r w:rsidRPr="00BF3786">
        <w:rPr>
          <w:rFonts w:ascii="Courier New" w:hAnsi="Courier New" w:cs="Courier New"/>
        </w:rPr>
        <w:t>(</w:t>
      </w:r>
      <w:proofErr w:type="spellStart"/>
      <w:proofErr w:type="gramEnd"/>
      <w:r w:rsidRPr="00BF3786">
        <w:rPr>
          <w:rFonts w:ascii="Courier New" w:hAnsi="Courier New" w:cs="Courier New"/>
        </w:rPr>
        <w:t>aes</w:t>
      </w:r>
      <w:proofErr w:type="spellEnd"/>
      <w:r w:rsidRPr="00BF3786">
        <w:rPr>
          <w:rFonts w:ascii="Courier New" w:hAnsi="Courier New" w:cs="Courier New"/>
        </w:rPr>
        <w:t>(x = data1, y = data2), color = "red", size=1) +</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geom_abline</w:t>
      </w:r>
      <w:proofErr w:type="spellEnd"/>
      <w:r w:rsidRPr="00BF3786">
        <w:rPr>
          <w:rFonts w:ascii="Courier New" w:hAnsi="Courier New" w:cs="Courier New"/>
        </w:rPr>
        <w:t xml:space="preserve">(slope=1) + </w:t>
      </w:r>
      <w:proofErr w:type="spellStart"/>
      <w:r w:rsidRPr="00BF3786">
        <w:rPr>
          <w:rFonts w:ascii="Courier New" w:hAnsi="Courier New" w:cs="Courier New"/>
        </w:rPr>
        <w:t>geom_vline</w:t>
      </w:r>
      <w:proofErr w:type="spellEnd"/>
      <w:r w:rsidRPr="00BF3786">
        <w:rPr>
          <w:rFonts w:ascii="Courier New" w:hAnsi="Courier New" w:cs="Courier New"/>
        </w:rPr>
        <w:t>(</w:t>
      </w:r>
      <w:proofErr w:type="spellStart"/>
      <w:r w:rsidRPr="00BF3786">
        <w:rPr>
          <w:rFonts w:ascii="Courier New" w:hAnsi="Courier New" w:cs="Courier New"/>
        </w:rPr>
        <w:t>xintercept</w:t>
      </w:r>
      <w:proofErr w:type="spellEnd"/>
      <w:r w:rsidRPr="00BF3786">
        <w:rPr>
          <w:rFonts w:ascii="Courier New" w:hAnsi="Courier New" w:cs="Courier New"/>
        </w:rPr>
        <w:t xml:space="preserve">=0) + </w:t>
      </w:r>
      <w:proofErr w:type="spellStart"/>
      <w:r w:rsidRPr="00BF3786">
        <w:rPr>
          <w:rFonts w:ascii="Courier New" w:hAnsi="Courier New" w:cs="Courier New"/>
        </w:rPr>
        <w:t>geom_hline</w:t>
      </w:r>
      <w:proofErr w:type="spellEnd"/>
      <w:r w:rsidRPr="00BF3786">
        <w:rPr>
          <w:rFonts w:ascii="Courier New" w:hAnsi="Courier New" w:cs="Courier New"/>
        </w:rPr>
        <w:t>(</w:t>
      </w:r>
      <w:proofErr w:type="spellStart"/>
      <w:r w:rsidRPr="00BF3786">
        <w:rPr>
          <w:rFonts w:ascii="Courier New" w:hAnsi="Courier New" w:cs="Courier New"/>
        </w:rPr>
        <w:t>yintercept</w:t>
      </w:r>
      <w:proofErr w:type="spellEnd"/>
      <w:r w:rsidRPr="00BF3786">
        <w:rPr>
          <w:rFonts w:ascii="Courier New" w:hAnsi="Courier New" w:cs="Courier New"/>
        </w:rPr>
        <w:t>=0) +</w:t>
      </w:r>
    </w:p>
    <w:p w:rsidR="00BF3786" w:rsidRP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r w:rsidRPr="00BF3786">
        <w:rPr>
          <w:rFonts w:ascii="Courier New" w:hAnsi="Courier New" w:cs="Courier New"/>
        </w:rPr>
        <w:t>coord_</w:t>
      </w:r>
      <w:proofErr w:type="gramStart"/>
      <w:r w:rsidRPr="00BF3786">
        <w:rPr>
          <w:rFonts w:ascii="Courier New" w:hAnsi="Courier New" w:cs="Courier New"/>
        </w:rPr>
        <w:t>fixed</w:t>
      </w:r>
      <w:proofErr w:type="spellEnd"/>
      <w:r w:rsidRPr="00BF3786">
        <w:rPr>
          <w:rFonts w:ascii="Courier New" w:hAnsi="Courier New" w:cs="Courier New"/>
        </w:rPr>
        <w:t>(</w:t>
      </w:r>
      <w:proofErr w:type="gramEnd"/>
      <w:r w:rsidRPr="00BF3786">
        <w:rPr>
          <w:rFonts w:ascii="Courier New" w:hAnsi="Courier New" w:cs="Courier New"/>
        </w:rPr>
        <w:t xml:space="preserve">ratio = 1, </w:t>
      </w:r>
      <w:proofErr w:type="spellStart"/>
      <w:r w:rsidRPr="00BF3786">
        <w:rPr>
          <w:rFonts w:ascii="Courier New" w:hAnsi="Courier New" w:cs="Courier New"/>
        </w:rPr>
        <w:t>xlim</w:t>
      </w:r>
      <w:proofErr w:type="spellEnd"/>
      <w:r w:rsidRPr="00BF3786">
        <w:rPr>
          <w:rFonts w:ascii="Courier New" w:hAnsi="Courier New" w:cs="Courier New"/>
        </w:rPr>
        <w:t xml:space="preserve"> = c(0,1), </w:t>
      </w:r>
      <w:proofErr w:type="spellStart"/>
      <w:r w:rsidRPr="00BF3786">
        <w:rPr>
          <w:rFonts w:ascii="Courier New" w:hAnsi="Courier New" w:cs="Courier New"/>
        </w:rPr>
        <w:t>ylim</w:t>
      </w:r>
      <w:proofErr w:type="spellEnd"/>
      <w:r w:rsidRPr="00BF3786">
        <w:rPr>
          <w:rFonts w:ascii="Courier New" w:hAnsi="Courier New" w:cs="Courier New"/>
        </w:rPr>
        <w:t xml:space="preserve"> = c(0,1)) +</w:t>
      </w:r>
    </w:p>
    <w:p w:rsidR="00BF3786" w:rsidRPr="00BF3786" w:rsidRDefault="00BF3786" w:rsidP="00BF3786">
      <w:pPr>
        <w:pStyle w:val="ListParagraph"/>
        <w:rPr>
          <w:rFonts w:ascii="Courier New" w:hAnsi="Courier New" w:cs="Courier New"/>
        </w:rPr>
      </w:pPr>
      <w:r w:rsidRPr="00BF3786">
        <w:rPr>
          <w:rFonts w:ascii="Courier New" w:hAnsi="Courier New" w:cs="Courier New"/>
        </w:rPr>
        <w:lastRenderedPageBreak/>
        <w:t xml:space="preserve">  </w:t>
      </w:r>
      <w:proofErr w:type="spellStart"/>
      <w:r w:rsidRPr="00BF3786">
        <w:rPr>
          <w:rFonts w:ascii="Courier New" w:hAnsi="Courier New" w:cs="Courier New"/>
        </w:rPr>
        <w:t>scale_x_</w:t>
      </w:r>
      <w:proofErr w:type="gramStart"/>
      <w:r w:rsidRPr="00BF3786">
        <w:rPr>
          <w:rFonts w:ascii="Courier New" w:hAnsi="Courier New" w:cs="Courier New"/>
        </w:rPr>
        <w:t>continuous</w:t>
      </w:r>
      <w:proofErr w:type="spellEnd"/>
      <w:r w:rsidRPr="00BF3786">
        <w:rPr>
          <w:rFonts w:ascii="Courier New" w:hAnsi="Courier New" w:cs="Courier New"/>
        </w:rPr>
        <w:t>(</w:t>
      </w:r>
      <w:proofErr w:type="gramEnd"/>
      <w:r w:rsidRPr="00BF3786">
        <w:rPr>
          <w:rFonts w:ascii="Courier New" w:hAnsi="Courier New" w:cs="Courier New"/>
        </w:rPr>
        <w:t xml:space="preserve">expand = c(0, 0)) + </w:t>
      </w:r>
      <w:proofErr w:type="spellStart"/>
      <w:r w:rsidRPr="00BF3786">
        <w:rPr>
          <w:rFonts w:ascii="Courier New" w:hAnsi="Courier New" w:cs="Courier New"/>
        </w:rPr>
        <w:t>scale_y_continuous</w:t>
      </w:r>
      <w:proofErr w:type="spellEnd"/>
      <w:r w:rsidRPr="00BF3786">
        <w:rPr>
          <w:rFonts w:ascii="Courier New" w:hAnsi="Courier New" w:cs="Courier New"/>
        </w:rPr>
        <w:t>(expand = c(0, 0)) +</w:t>
      </w:r>
    </w:p>
    <w:p w:rsidR="00BF3786" w:rsidRDefault="00BF3786" w:rsidP="00BF3786">
      <w:pPr>
        <w:pStyle w:val="ListParagraph"/>
        <w:rPr>
          <w:rFonts w:ascii="Courier New" w:hAnsi="Courier New" w:cs="Courier New"/>
        </w:rPr>
      </w:pPr>
      <w:r w:rsidRPr="00BF3786">
        <w:rPr>
          <w:rFonts w:ascii="Courier New" w:hAnsi="Courier New" w:cs="Courier New"/>
        </w:rPr>
        <w:t xml:space="preserve">  </w:t>
      </w:r>
      <w:proofErr w:type="spellStart"/>
      <w:proofErr w:type="gramStart"/>
      <w:r w:rsidRPr="00BF3786">
        <w:rPr>
          <w:rFonts w:ascii="Courier New" w:hAnsi="Courier New" w:cs="Courier New"/>
        </w:rPr>
        <w:t>my.theme</w:t>
      </w:r>
      <w:proofErr w:type="spellEnd"/>
      <w:proofErr w:type="gramEnd"/>
      <w:r w:rsidRPr="00BF3786">
        <w:rPr>
          <w:rFonts w:ascii="Courier New" w:hAnsi="Courier New" w:cs="Courier New"/>
        </w:rPr>
        <w:t xml:space="preserve">  </w:t>
      </w:r>
    </w:p>
    <w:p w:rsidR="00BF3786" w:rsidRDefault="00272C70" w:rsidP="00E8157A">
      <w:pPr>
        <w:pStyle w:val="ListParagraph"/>
        <w:jc w:val="center"/>
        <w:rPr>
          <w:rFonts w:ascii="Courier New" w:hAnsi="Courier New" w:cs="Courier New"/>
        </w:rPr>
      </w:pPr>
      <w:r>
        <w:rPr>
          <w:rFonts w:ascii="Courier New" w:hAnsi="Courier New" w:cs="Courier New"/>
          <w:noProof/>
        </w:rPr>
        <w:drawing>
          <wp:inline distT="0" distB="0" distL="0" distR="0">
            <wp:extent cx="2541905" cy="28800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10).png"/>
                    <pic:cNvPicPr/>
                  </pic:nvPicPr>
                  <pic:blipFill rotWithShape="1">
                    <a:blip r:embed="rId8" cstate="print">
                      <a:extLst>
                        <a:ext uri="{28A0092B-C50C-407E-A947-70E740481C1C}">
                          <a14:useLocalDpi xmlns:a14="http://schemas.microsoft.com/office/drawing/2010/main" val="0"/>
                        </a:ext>
                      </a:extLst>
                    </a:blip>
                    <a:srcRect l="56298" t="14692" r="913" b="12588"/>
                    <a:stretch/>
                  </pic:blipFill>
                  <pic:spPr bwMode="auto">
                    <a:xfrm>
                      <a:off x="0" y="0"/>
                      <a:ext cx="2542309" cy="2880484"/>
                    </a:xfrm>
                    <a:prstGeom prst="rect">
                      <a:avLst/>
                    </a:prstGeom>
                    <a:ln>
                      <a:noFill/>
                    </a:ln>
                    <a:extLst>
                      <a:ext uri="{53640926-AAD7-44D8-BBD7-CCE9431645EC}">
                        <a14:shadowObscured xmlns:a14="http://schemas.microsoft.com/office/drawing/2010/main"/>
                      </a:ext>
                    </a:extLst>
                  </pic:spPr>
                </pic:pic>
              </a:graphicData>
            </a:graphic>
          </wp:inline>
        </w:drawing>
      </w:r>
    </w:p>
    <w:p w:rsidR="00E8157A" w:rsidRPr="00E8157A" w:rsidRDefault="00E8157A" w:rsidP="00E8157A">
      <w:pPr>
        <w:pStyle w:val="ListParagraph"/>
        <w:rPr>
          <w:rFonts w:cstheme="minorHAnsi"/>
        </w:rPr>
      </w:pPr>
      <w:r>
        <w:rPr>
          <w:rFonts w:cstheme="minorHAnsi"/>
        </w:rPr>
        <w:t>This plot, 1-mer vs 1-mer+shape, is a comparison of performance for the two models derived in question 5.  Two red data points are seen on the plot</w:t>
      </w:r>
      <w:r w:rsidR="008B70A1">
        <w:rPr>
          <w:rFonts w:cstheme="minorHAnsi"/>
        </w:rPr>
        <w:t xml:space="preserve"> but in fact these are 6 data point (Mad, </w:t>
      </w:r>
      <w:proofErr w:type="spellStart"/>
      <w:r w:rsidR="008B70A1">
        <w:rPr>
          <w:rFonts w:cstheme="minorHAnsi"/>
        </w:rPr>
        <w:t>Myc</w:t>
      </w:r>
      <w:proofErr w:type="spellEnd"/>
      <w:r w:rsidR="008B70A1">
        <w:rPr>
          <w:rFonts w:cstheme="minorHAnsi"/>
        </w:rPr>
        <w:t xml:space="preserve">, and Max proteins with the 1-mer and 1-mer+shape model for each).  The closer a data point is to the linear regression model line, the less of a difference there is between the viability of the two different methods of modelling for that protein.  Therefore, the data point on the line indicates that </w:t>
      </w:r>
      <w:proofErr w:type="spellStart"/>
      <w:r w:rsidR="008B70A1">
        <w:rPr>
          <w:rFonts w:cstheme="minorHAnsi"/>
        </w:rPr>
        <w:t>Myc</w:t>
      </w:r>
      <w:proofErr w:type="spellEnd"/>
      <w:r w:rsidR="008B70A1">
        <w:rPr>
          <w:rFonts w:cstheme="minorHAnsi"/>
        </w:rPr>
        <w:t xml:space="preserve"> (with R2 values of 0.778 and 0.779) performs equally well regardless of method chosen.  The off-line cluster indicates that Mad and Max perform better with the 1-mer+shape method instead of the 1-mer method.</w:t>
      </w:r>
    </w:p>
    <w:p w:rsidR="00E8157A" w:rsidRPr="00BF3786" w:rsidRDefault="00E8157A" w:rsidP="00E8157A">
      <w:pPr>
        <w:pStyle w:val="ListParagraph"/>
        <w:jc w:val="center"/>
        <w:rPr>
          <w:rFonts w:ascii="Courier New" w:hAnsi="Courier New" w:cs="Courier New"/>
        </w:rPr>
      </w:pPr>
    </w:p>
    <w:p w:rsidR="00BF3786" w:rsidRDefault="00BF3786" w:rsidP="00BF3786">
      <w:pPr>
        <w:pStyle w:val="ListParagraph"/>
        <w:numPr>
          <w:ilvl w:val="0"/>
          <w:numId w:val="1"/>
        </w:numPr>
        <w:rPr>
          <w:rFonts w:cstheme="minorHAnsi"/>
        </w:rPr>
      </w:pPr>
      <w:r>
        <w:rPr>
          <w:rFonts w:cstheme="minorHAnsi"/>
        </w:rPr>
        <w:t>Working directory set to “</w:t>
      </w:r>
      <w:r w:rsidRPr="00BF3786">
        <w:rPr>
          <w:rFonts w:cstheme="minorHAnsi"/>
        </w:rPr>
        <w:t>C:\</w:t>
      </w:r>
      <w:r>
        <w:rPr>
          <w:rFonts w:cstheme="minorHAnsi"/>
        </w:rPr>
        <w:t>\</w:t>
      </w:r>
      <w:r w:rsidRPr="00BF3786">
        <w:rPr>
          <w:rFonts w:cstheme="minorHAnsi"/>
        </w:rPr>
        <w:t>Users</w:t>
      </w:r>
      <w:r>
        <w:rPr>
          <w:rFonts w:cstheme="minorHAnsi"/>
        </w:rPr>
        <w:t>\</w:t>
      </w:r>
      <w:r w:rsidRPr="00BF3786">
        <w:rPr>
          <w:rFonts w:cstheme="minorHAnsi"/>
        </w:rPr>
        <w:t>\David</w:t>
      </w:r>
      <w:r>
        <w:rPr>
          <w:rFonts w:cstheme="minorHAnsi"/>
        </w:rPr>
        <w:t>\</w:t>
      </w:r>
      <w:r w:rsidRPr="00BF3786">
        <w:rPr>
          <w:rFonts w:cstheme="minorHAnsi"/>
        </w:rPr>
        <w:t>\Desktop</w:t>
      </w:r>
      <w:r>
        <w:rPr>
          <w:rFonts w:cstheme="minorHAnsi"/>
        </w:rPr>
        <w:t>\</w:t>
      </w:r>
      <w:r w:rsidRPr="00BF3786">
        <w:rPr>
          <w:rFonts w:cstheme="minorHAnsi"/>
        </w:rPr>
        <w:t>\BISC481</w:t>
      </w:r>
      <w:r>
        <w:rPr>
          <w:rFonts w:cstheme="minorHAnsi"/>
        </w:rPr>
        <w:t>\</w:t>
      </w:r>
      <w:r w:rsidRPr="00BF3786">
        <w:rPr>
          <w:rFonts w:cstheme="minorHAnsi"/>
        </w:rPr>
        <w:t>\BISC481-master\</w:t>
      </w:r>
      <w:r>
        <w:rPr>
          <w:rFonts w:cstheme="minorHAnsi"/>
        </w:rPr>
        <w:t>\</w:t>
      </w:r>
      <w:r w:rsidRPr="00BF3786">
        <w:rPr>
          <w:rFonts w:cstheme="minorHAnsi"/>
        </w:rPr>
        <w:t>CTCF</w:t>
      </w:r>
      <w:r w:rsidR="008B70A1">
        <w:rPr>
          <w:rFonts w:cstheme="minorHAnsi"/>
        </w:rPr>
        <w:t>\\</w:t>
      </w:r>
      <w:r>
        <w:rPr>
          <w:rFonts w:cstheme="minorHAnsi"/>
        </w:rPr>
        <w:t xml:space="preserve">” to access </w:t>
      </w:r>
      <w:r w:rsidR="00F334C4">
        <w:rPr>
          <w:rFonts w:cstheme="minorHAnsi"/>
        </w:rPr>
        <w:t>bound_500.fa and unbound_500.fa files.</w:t>
      </w:r>
    </w:p>
    <w:p w:rsidR="008B70A1" w:rsidRDefault="008B70A1" w:rsidP="0087477E">
      <w:pPr>
        <w:pStyle w:val="ListParagraph"/>
        <w:rPr>
          <w:rFonts w:cstheme="minorHAnsi"/>
        </w:rPr>
      </w:pPr>
    </w:p>
    <w:p w:rsidR="00F334C4" w:rsidRDefault="00F334C4" w:rsidP="00BF3786">
      <w:pPr>
        <w:pStyle w:val="ListParagraph"/>
        <w:numPr>
          <w:ilvl w:val="0"/>
          <w:numId w:val="1"/>
        </w:numPr>
        <w:rPr>
          <w:rFonts w:cstheme="minorHAnsi"/>
        </w:rPr>
      </w:pPr>
      <w:r>
        <w:rPr>
          <w:rFonts w:cstheme="minorHAnsi"/>
        </w:rPr>
        <w:t xml:space="preserve">The following lines of code as accessed and ran in </w:t>
      </w:r>
      <w:proofErr w:type="spellStart"/>
      <w:r>
        <w:rPr>
          <w:rFonts w:cstheme="minorHAnsi"/>
        </w:rPr>
        <w:t>RStudio</w:t>
      </w:r>
      <w:proofErr w:type="spellEnd"/>
      <w:r>
        <w:rPr>
          <w:rFonts w:cstheme="minorHAnsi"/>
        </w:rPr>
        <w:t>:</w:t>
      </w:r>
    </w:p>
    <w:p w:rsidR="00F334C4" w:rsidRPr="00F334C4" w:rsidRDefault="00F334C4" w:rsidP="00F334C4">
      <w:pPr>
        <w:pStyle w:val="ListParagraph"/>
        <w:rPr>
          <w:rFonts w:ascii="Courier New" w:hAnsi="Courier New" w:cs="Courier New"/>
        </w:rPr>
      </w:pPr>
      <w:r w:rsidRPr="00F334C4">
        <w:rPr>
          <w:rFonts w:ascii="Courier New" w:hAnsi="Courier New" w:cs="Courier New"/>
        </w:rPr>
        <w:t>######################################</w:t>
      </w:r>
    </w:p>
    <w:p w:rsidR="00F334C4" w:rsidRPr="00F334C4" w:rsidRDefault="00F334C4" w:rsidP="00F334C4">
      <w:pPr>
        <w:pStyle w:val="ListParagraph"/>
        <w:rPr>
          <w:rFonts w:ascii="Courier New" w:hAnsi="Courier New" w:cs="Courier New"/>
        </w:rPr>
      </w:pPr>
      <w:r w:rsidRPr="00F334C4">
        <w:rPr>
          <w:rFonts w:ascii="Courier New" w:hAnsi="Courier New" w:cs="Courier New"/>
        </w:rPr>
        <w:t># 01.10.2016</w:t>
      </w:r>
    </w:p>
    <w:p w:rsidR="00F334C4" w:rsidRPr="00F334C4" w:rsidRDefault="00F334C4" w:rsidP="00F334C4">
      <w:pPr>
        <w:pStyle w:val="ListParagraph"/>
        <w:rPr>
          <w:rFonts w:ascii="Courier New" w:hAnsi="Courier New" w:cs="Courier New"/>
        </w:rPr>
      </w:pPr>
      <w:r w:rsidRPr="00F334C4">
        <w:rPr>
          <w:rFonts w:ascii="Courier New" w:hAnsi="Courier New" w:cs="Courier New"/>
        </w:rPr>
        <w:t xml:space="preserve"># </w:t>
      </w:r>
      <w:proofErr w:type="spellStart"/>
      <w:r w:rsidRPr="00F334C4">
        <w:rPr>
          <w:rFonts w:ascii="Courier New" w:hAnsi="Courier New" w:cs="Courier New"/>
        </w:rPr>
        <w:t>Emsemble</w:t>
      </w:r>
      <w:proofErr w:type="spellEnd"/>
      <w:r w:rsidRPr="00F334C4">
        <w:rPr>
          <w:rFonts w:ascii="Courier New" w:hAnsi="Courier New" w:cs="Courier New"/>
        </w:rPr>
        <w:t xml:space="preserve"> plots example</w:t>
      </w:r>
    </w:p>
    <w:p w:rsidR="00F334C4" w:rsidRPr="00F334C4" w:rsidRDefault="00F334C4" w:rsidP="00F334C4">
      <w:pPr>
        <w:pStyle w:val="ListParagraph"/>
        <w:rPr>
          <w:rFonts w:ascii="Courier New" w:hAnsi="Courier New" w:cs="Courier New"/>
        </w:rPr>
      </w:pPr>
      <w:r w:rsidRPr="00F334C4">
        <w:rPr>
          <w:rFonts w:ascii="Courier New" w:hAnsi="Courier New" w:cs="Courier New"/>
        </w:rPr>
        <w:t># BISC 481</w:t>
      </w:r>
    </w:p>
    <w:p w:rsidR="00F334C4" w:rsidRPr="00F334C4" w:rsidRDefault="00F334C4" w:rsidP="00F334C4">
      <w:pPr>
        <w:pStyle w:val="ListParagraph"/>
        <w:rPr>
          <w:rFonts w:ascii="Courier New" w:hAnsi="Courier New" w:cs="Courier New"/>
        </w:rPr>
      </w:pPr>
      <w:r w:rsidRPr="00F334C4">
        <w:rPr>
          <w:rFonts w:ascii="Courier New" w:hAnsi="Courier New" w:cs="Courier New"/>
        </w:rPr>
        <w:t>######################################</w:t>
      </w:r>
    </w:p>
    <w:p w:rsidR="00F334C4" w:rsidRPr="00F334C4" w:rsidRDefault="00F334C4" w:rsidP="00F334C4">
      <w:pPr>
        <w:pStyle w:val="ListParagraph"/>
        <w:rPr>
          <w:rFonts w:ascii="Courier New" w:hAnsi="Courier New" w:cs="Courier New"/>
        </w:rPr>
      </w:pPr>
    </w:p>
    <w:p w:rsidR="00F334C4" w:rsidRPr="00F334C4" w:rsidRDefault="00F334C4" w:rsidP="00F334C4">
      <w:pPr>
        <w:pStyle w:val="ListParagraph"/>
        <w:rPr>
          <w:rFonts w:ascii="Courier New" w:hAnsi="Courier New" w:cs="Courier New"/>
        </w:rPr>
      </w:pPr>
      <w:r w:rsidRPr="00F334C4">
        <w:rPr>
          <w:rFonts w:ascii="Courier New" w:hAnsi="Courier New" w:cs="Courier New"/>
        </w:rPr>
        <w:t># Initialization</w:t>
      </w:r>
    </w:p>
    <w:p w:rsidR="00F334C4" w:rsidRPr="00F334C4" w:rsidRDefault="00F334C4" w:rsidP="00F334C4">
      <w:pPr>
        <w:pStyle w:val="ListParagraph"/>
        <w:rPr>
          <w:rFonts w:ascii="Courier New" w:hAnsi="Courier New" w:cs="Courier New"/>
        </w:rPr>
      </w:pPr>
      <w:r w:rsidRPr="00F334C4">
        <w:rPr>
          <w:rFonts w:ascii="Courier New" w:hAnsi="Courier New" w:cs="Courier New"/>
        </w:rPr>
        <w:t>library(</w:t>
      </w:r>
      <w:proofErr w:type="spellStart"/>
      <w:r w:rsidRPr="00F334C4">
        <w:rPr>
          <w:rFonts w:ascii="Courier New" w:hAnsi="Courier New" w:cs="Courier New"/>
        </w:rPr>
        <w:t>DNAshapeR</w:t>
      </w:r>
      <w:proofErr w:type="spellEnd"/>
      <w:r w:rsidRPr="00F334C4">
        <w:rPr>
          <w:rFonts w:ascii="Courier New" w:hAnsi="Courier New" w:cs="Courier New"/>
        </w:rPr>
        <w:t>)</w:t>
      </w:r>
    </w:p>
    <w:p w:rsidR="00F334C4" w:rsidRPr="00F334C4" w:rsidRDefault="00F334C4" w:rsidP="00F334C4">
      <w:pPr>
        <w:pStyle w:val="ListParagraph"/>
        <w:rPr>
          <w:rFonts w:ascii="Courier New" w:hAnsi="Courier New" w:cs="Courier New"/>
        </w:rPr>
      </w:pPr>
    </w:p>
    <w:p w:rsidR="00F334C4" w:rsidRPr="00F334C4" w:rsidRDefault="00F334C4" w:rsidP="00F334C4">
      <w:pPr>
        <w:pStyle w:val="ListParagraph"/>
        <w:rPr>
          <w:rFonts w:ascii="Courier New" w:hAnsi="Courier New" w:cs="Courier New"/>
        </w:rPr>
      </w:pPr>
      <w:r w:rsidRPr="00F334C4">
        <w:rPr>
          <w:rFonts w:ascii="Courier New" w:hAnsi="Courier New" w:cs="Courier New"/>
        </w:rPr>
        <w:t># Extract sample sequences</w:t>
      </w:r>
    </w:p>
    <w:p w:rsidR="00F334C4" w:rsidRPr="00F334C4" w:rsidRDefault="00F334C4" w:rsidP="00F334C4">
      <w:pPr>
        <w:pStyle w:val="ListParagraph"/>
        <w:rPr>
          <w:rFonts w:ascii="Courier New" w:hAnsi="Courier New" w:cs="Courier New"/>
        </w:rPr>
      </w:pPr>
      <w:proofErr w:type="spellStart"/>
      <w:r w:rsidRPr="00F334C4">
        <w:rPr>
          <w:rFonts w:ascii="Courier New" w:hAnsi="Courier New" w:cs="Courier New"/>
        </w:rPr>
        <w:t>fn</w:t>
      </w:r>
      <w:proofErr w:type="spellEnd"/>
      <w:r w:rsidRPr="00F334C4">
        <w:rPr>
          <w:rFonts w:ascii="Courier New" w:hAnsi="Courier New" w:cs="Courier New"/>
        </w:rPr>
        <w:t xml:space="preserve"> &lt;- "C:\\Users\\David\\Desktop\\BISC481\\BISC481-master\\CTCF\\</w:t>
      </w:r>
      <w:r w:rsidRPr="00B07F0C">
        <w:rPr>
          <w:rFonts w:ascii="Courier New" w:hAnsi="Courier New" w:cs="Courier New"/>
          <w:highlight w:val="yellow"/>
        </w:rPr>
        <w:t>bound</w:t>
      </w:r>
      <w:r w:rsidRPr="00F334C4">
        <w:rPr>
          <w:rFonts w:ascii="Courier New" w:hAnsi="Courier New" w:cs="Courier New"/>
        </w:rPr>
        <w:t>_500.fa"</w:t>
      </w:r>
    </w:p>
    <w:p w:rsidR="00F334C4" w:rsidRPr="00F334C4" w:rsidRDefault="00F334C4" w:rsidP="00F334C4">
      <w:pPr>
        <w:pStyle w:val="ListParagraph"/>
        <w:rPr>
          <w:rFonts w:ascii="Courier New" w:hAnsi="Courier New" w:cs="Courier New"/>
        </w:rPr>
      </w:pPr>
    </w:p>
    <w:p w:rsidR="00F334C4" w:rsidRPr="00F334C4" w:rsidRDefault="00F334C4" w:rsidP="00F334C4">
      <w:pPr>
        <w:pStyle w:val="ListParagraph"/>
        <w:rPr>
          <w:rFonts w:ascii="Courier New" w:hAnsi="Courier New" w:cs="Courier New"/>
        </w:rPr>
      </w:pPr>
      <w:r w:rsidRPr="00F334C4">
        <w:rPr>
          <w:rFonts w:ascii="Courier New" w:hAnsi="Courier New" w:cs="Courier New"/>
        </w:rPr>
        <w:t># Predict DNA shapes</w:t>
      </w:r>
    </w:p>
    <w:p w:rsidR="00F334C4" w:rsidRPr="00F334C4" w:rsidRDefault="00F334C4" w:rsidP="00F334C4">
      <w:pPr>
        <w:pStyle w:val="ListParagraph"/>
        <w:rPr>
          <w:rFonts w:ascii="Courier New" w:hAnsi="Courier New" w:cs="Courier New"/>
        </w:rPr>
      </w:pPr>
      <w:proofErr w:type="spellStart"/>
      <w:r w:rsidRPr="00F334C4">
        <w:rPr>
          <w:rFonts w:ascii="Courier New" w:hAnsi="Courier New" w:cs="Courier New"/>
        </w:rPr>
        <w:lastRenderedPageBreak/>
        <w:t>pred</w:t>
      </w:r>
      <w:proofErr w:type="spellEnd"/>
      <w:r w:rsidRPr="00F334C4">
        <w:rPr>
          <w:rFonts w:ascii="Courier New" w:hAnsi="Courier New" w:cs="Courier New"/>
        </w:rPr>
        <w:t xml:space="preserve"> &lt;- </w:t>
      </w:r>
      <w:proofErr w:type="spellStart"/>
      <w:r w:rsidRPr="00F334C4">
        <w:rPr>
          <w:rFonts w:ascii="Courier New" w:hAnsi="Courier New" w:cs="Courier New"/>
        </w:rPr>
        <w:t>getShape</w:t>
      </w:r>
      <w:proofErr w:type="spellEnd"/>
      <w:r w:rsidRPr="00F334C4">
        <w:rPr>
          <w:rFonts w:ascii="Courier New" w:hAnsi="Courier New" w:cs="Courier New"/>
        </w:rPr>
        <w:t>(</w:t>
      </w:r>
      <w:proofErr w:type="spellStart"/>
      <w:r w:rsidRPr="00F334C4">
        <w:rPr>
          <w:rFonts w:ascii="Courier New" w:hAnsi="Courier New" w:cs="Courier New"/>
        </w:rPr>
        <w:t>fn</w:t>
      </w:r>
      <w:proofErr w:type="spellEnd"/>
      <w:r w:rsidRPr="00F334C4">
        <w:rPr>
          <w:rFonts w:ascii="Courier New" w:hAnsi="Courier New" w:cs="Courier New"/>
        </w:rPr>
        <w:t>)</w:t>
      </w:r>
    </w:p>
    <w:p w:rsidR="00F334C4" w:rsidRPr="00F334C4" w:rsidRDefault="00F334C4" w:rsidP="00F334C4">
      <w:pPr>
        <w:pStyle w:val="ListParagraph"/>
        <w:rPr>
          <w:rFonts w:ascii="Courier New" w:hAnsi="Courier New" w:cs="Courier New"/>
        </w:rPr>
      </w:pPr>
    </w:p>
    <w:p w:rsidR="00F334C4" w:rsidRPr="00F334C4" w:rsidRDefault="00F334C4" w:rsidP="00F334C4">
      <w:pPr>
        <w:pStyle w:val="ListParagraph"/>
        <w:rPr>
          <w:rFonts w:ascii="Courier New" w:hAnsi="Courier New" w:cs="Courier New"/>
        </w:rPr>
      </w:pPr>
      <w:r w:rsidRPr="00F334C4">
        <w:rPr>
          <w:rFonts w:ascii="Courier New" w:hAnsi="Courier New" w:cs="Courier New"/>
        </w:rPr>
        <w:t># Generate ensemble plots</w:t>
      </w:r>
    </w:p>
    <w:p w:rsidR="00F334C4" w:rsidRPr="00F334C4" w:rsidRDefault="00F334C4" w:rsidP="00F334C4">
      <w:pPr>
        <w:pStyle w:val="ListParagraph"/>
        <w:rPr>
          <w:rFonts w:ascii="Courier New" w:hAnsi="Courier New" w:cs="Courier New"/>
        </w:rPr>
      </w:pPr>
      <w:proofErr w:type="spellStart"/>
      <w:r w:rsidRPr="00F334C4">
        <w:rPr>
          <w:rFonts w:ascii="Courier New" w:hAnsi="Courier New" w:cs="Courier New"/>
          <w:highlight w:val="green"/>
        </w:rPr>
        <w:t>plotShape</w:t>
      </w:r>
      <w:proofErr w:type="spellEnd"/>
      <w:r w:rsidRPr="00F334C4">
        <w:rPr>
          <w:rFonts w:ascii="Courier New" w:hAnsi="Courier New" w:cs="Courier New"/>
        </w:rPr>
        <w:t>(</w:t>
      </w:r>
      <w:proofErr w:type="spellStart"/>
      <w:r w:rsidRPr="00F334C4">
        <w:rPr>
          <w:rFonts w:ascii="Courier New" w:hAnsi="Courier New" w:cs="Courier New"/>
        </w:rPr>
        <w:t>pred$</w:t>
      </w:r>
      <w:r w:rsidRPr="00F334C4">
        <w:rPr>
          <w:rFonts w:ascii="Courier New" w:hAnsi="Courier New" w:cs="Courier New"/>
          <w:highlight w:val="cyan"/>
        </w:rPr>
        <w:t>HelT</w:t>
      </w:r>
      <w:proofErr w:type="spellEnd"/>
      <w:r w:rsidRPr="00F334C4">
        <w:rPr>
          <w:rFonts w:ascii="Courier New" w:hAnsi="Courier New" w:cs="Courier New"/>
        </w:rPr>
        <w:t>)</w:t>
      </w:r>
    </w:p>
    <w:p w:rsidR="00F334C4" w:rsidRDefault="00F334C4" w:rsidP="00F334C4">
      <w:pPr>
        <w:pStyle w:val="ListParagraph"/>
        <w:rPr>
          <w:rFonts w:ascii="Courier New" w:hAnsi="Courier New" w:cs="Courier New"/>
        </w:rPr>
      </w:pPr>
      <w:proofErr w:type="spellStart"/>
      <w:proofErr w:type="gramStart"/>
      <w:r w:rsidRPr="00F334C4">
        <w:rPr>
          <w:rFonts w:ascii="Courier New" w:hAnsi="Courier New" w:cs="Courier New"/>
          <w:highlight w:val="green"/>
        </w:rPr>
        <w:t>heatShape</w:t>
      </w:r>
      <w:proofErr w:type="spellEnd"/>
      <w:r w:rsidRPr="00F334C4">
        <w:rPr>
          <w:rFonts w:ascii="Courier New" w:hAnsi="Courier New" w:cs="Courier New"/>
        </w:rPr>
        <w:t>(</w:t>
      </w:r>
      <w:proofErr w:type="spellStart"/>
      <w:proofErr w:type="gramEnd"/>
      <w:r w:rsidRPr="00F334C4">
        <w:rPr>
          <w:rFonts w:ascii="Courier New" w:hAnsi="Courier New" w:cs="Courier New"/>
        </w:rPr>
        <w:t>pred$</w:t>
      </w:r>
      <w:r w:rsidRPr="00F334C4">
        <w:rPr>
          <w:rFonts w:ascii="Courier New" w:hAnsi="Courier New" w:cs="Courier New"/>
          <w:highlight w:val="cyan"/>
        </w:rPr>
        <w:t>ProT</w:t>
      </w:r>
      <w:proofErr w:type="spellEnd"/>
      <w:r w:rsidRPr="00F334C4">
        <w:rPr>
          <w:rFonts w:ascii="Courier New" w:hAnsi="Courier New" w:cs="Courier New"/>
        </w:rPr>
        <w:t>, 20)</w:t>
      </w:r>
    </w:p>
    <w:p w:rsidR="00F334C4" w:rsidRDefault="00F334C4" w:rsidP="00F334C4">
      <w:pPr>
        <w:pStyle w:val="ListParagraph"/>
        <w:rPr>
          <w:rFonts w:ascii="Courier New" w:hAnsi="Courier New" w:cs="Courier New"/>
        </w:rPr>
      </w:pPr>
    </w:p>
    <w:p w:rsidR="008B70A1" w:rsidRDefault="00F334C4" w:rsidP="00F334C4">
      <w:pPr>
        <w:pStyle w:val="ListParagraph"/>
        <w:rPr>
          <w:rFonts w:cstheme="minorHAnsi"/>
        </w:rPr>
      </w:pPr>
      <w:r>
        <w:rPr>
          <w:rFonts w:cstheme="minorHAnsi"/>
        </w:rPr>
        <w:t xml:space="preserve">Highlighted in </w:t>
      </w:r>
      <w:r w:rsidRPr="00F334C4">
        <w:rPr>
          <w:rFonts w:cstheme="minorHAnsi"/>
          <w:highlight w:val="green"/>
        </w:rPr>
        <w:t>GREEN</w:t>
      </w:r>
      <w:r>
        <w:rPr>
          <w:rFonts w:cstheme="minorHAnsi"/>
        </w:rPr>
        <w:t xml:space="preserve"> are the two functions ran (separately) to generate the Plots and Heat Maps.  The shape parameters, i.e. MGW (minor groove width), Roll, </w:t>
      </w:r>
      <w:proofErr w:type="spellStart"/>
      <w:r>
        <w:rPr>
          <w:rFonts w:cstheme="minorHAnsi"/>
        </w:rPr>
        <w:t>HelT</w:t>
      </w:r>
      <w:proofErr w:type="spellEnd"/>
      <w:r>
        <w:rPr>
          <w:rFonts w:cstheme="minorHAnsi"/>
        </w:rPr>
        <w:t xml:space="preserve"> (Helix Twist) and propeller twist (</w:t>
      </w:r>
      <w:proofErr w:type="spellStart"/>
      <w:r>
        <w:rPr>
          <w:rFonts w:cstheme="minorHAnsi"/>
        </w:rPr>
        <w:t>ProT</w:t>
      </w:r>
      <w:proofErr w:type="spellEnd"/>
      <w:r>
        <w:rPr>
          <w:rFonts w:cstheme="minorHAnsi"/>
        </w:rPr>
        <w:t xml:space="preserve">) were alternated in the spots highlighted in </w:t>
      </w:r>
      <w:r w:rsidRPr="00F334C4">
        <w:rPr>
          <w:rFonts w:cstheme="minorHAnsi"/>
          <w:highlight w:val="cyan"/>
        </w:rPr>
        <w:t>BLUE</w:t>
      </w:r>
      <w:r>
        <w:rPr>
          <w:rFonts w:cstheme="minorHAnsi"/>
        </w:rPr>
        <w:t>.</w:t>
      </w:r>
      <w:r w:rsidR="00B07F0C">
        <w:rPr>
          <w:rFonts w:cstheme="minorHAnsi"/>
        </w:rPr>
        <w:t xml:space="preserve">  Highlighted in </w:t>
      </w:r>
      <w:r w:rsidR="00B07F0C" w:rsidRPr="00B07F0C">
        <w:rPr>
          <w:rFonts w:cstheme="minorHAnsi"/>
          <w:highlight w:val="yellow"/>
        </w:rPr>
        <w:t>YELLOW</w:t>
      </w:r>
      <w:r w:rsidR="00B07F0C">
        <w:rPr>
          <w:rFonts w:cstheme="minorHAnsi"/>
        </w:rPr>
        <w:t xml:space="preserve"> is where to input either “bound” or “unbound” data.</w:t>
      </w:r>
    </w:p>
    <w:p w:rsidR="008B70A1" w:rsidRDefault="00100A15">
      <w:pPr>
        <w:rPr>
          <w:rFonts w:cstheme="minorHAnsi"/>
        </w:rPr>
      </w:pPr>
      <w:r w:rsidRPr="004E2E28">
        <w:rPr>
          <w:rFonts w:cstheme="minorHAnsi"/>
          <w:noProof/>
        </w:rPr>
        <mc:AlternateContent>
          <mc:Choice Requires="wps">
            <w:drawing>
              <wp:anchor distT="45720" distB="45720" distL="114300" distR="114300" simplePos="0" relativeHeight="251669504" behindDoc="0" locked="0" layoutInCell="1" allowOverlap="1" wp14:anchorId="43347B52" wp14:editId="4F6BDACB">
                <wp:simplePos x="0" y="0"/>
                <wp:positionH relativeFrom="column">
                  <wp:posOffset>3195263</wp:posOffset>
                </wp:positionH>
                <wp:positionV relativeFrom="paragraph">
                  <wp:posOffset>3429924</wp:posOffset>
                </wp:positionV>
                <wp:extent cx="236093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00A15" w:rsidRDefault="00100A15" w:rsidP="00100A15">
                            <w:pPr>
                              <w:jc w:val="center"/>
                            </w:pPr>
                            <w:r>
                              <w:t xml:space="preserve">Plot of bound, </w:t>
                            </w:r>
                            <w:r>
                              <w:t>helix twist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3347B52" id="_x0000_t202" coordsize="21600,21600" o:spt="202" path="m,l,21600r21600,l21600,xe">
                <v:stroke joinstyle="miter"/>
                <v:path gradientshapeok="t" o:connecttype="rect"/>
              </v:shapetype>
              <v:shape id="Text Box 2" o:spid="_x0000_s1026" type="#_x0000_t202" style="position:absolute;margin-left:251.6pt;margin-top:270.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" filled="f" stroked="f">
                <v:textbox style="mso-fit-shape-to-text:t">
                  <w:txbxContent>
                    <w:p w:rsidR="00100A15" w:rsidRDefault="00100A15" w:rsidP="00100A15">
                      <w:pPr>
                        <w:jc w:val="center"/>
                      </w:pPr>
                      <w:r>
                        <w:t xml:space="preserve">Plot of bound, </w:t>
                      </w:r>
                      <w:r>
                        <w:t>helix twist</w:t>
                      </w:r>
                    </w:p>
                  </w:txbxContent>
                </v:textbox>
                <w10:wrap type="square"/>
              </v:shape>
            </w:pict>
          </mc:Fallback>
        </mc:AlternateContent>
      </w:r>
      <w:r w:rsidRPr="004E2E28">
        <w:rPr>
          <w:rFonts w:cstheme="minorHAnsi"/>
          <w:noProof/>
        </w:rPr>
        <mc:AlternateContent>
          <mc:Choice Requires="wps">
            <w:drawing>
              <wp:anchor distT="45720" distB="45720" distL="114300" distR="114300" simplePos="0" relativeHeight="251667456" behindDoc="0" locked="0" layoutInCell="1" allowOverlap="1" wp14:anchorId="5BC41F63" wp14:editId="0DF500D2">
                <wp:simplePos x="0" y="0"/>
                <wp:positionH relativeFrom="column">
                  <wp:posOffset>164118</wp:posOffset>
                </wp:positionH>
                <wp:positionV relativeFrom="paragraph">
                  <wp:posOffset>3444009</wp:posOffset>
                </wp:positionV>
                <wp:extent cx="236093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00A15" w:rsidRDefault="00100A15" w:rsidP="00100A15">
                            <w:pPr>
                              <w:jc w:val="center"/>
                            </w:pPr>
                            <w:r>
                              <w:t xml:space="preserve">Plot of </w:t>
                            </w:r>
                            <w:r>
                              <w:t xml:space="preserve">bound, </w:t>
                            </w:r>
                            <w:r>
                              <w:t>roll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C41F63" id="_x0000_s1027" type="#_x0000_t202" style="position:absolute;margin-left:12.9pt;margin-top:271.2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quDw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" filled="f" stroked="f">
                <v:textbox style="mso-fit-shape-to-text:t">
                  <w:txbxContent>
                    <w:p w:rsidR="00100A15" w:rsidRDefault="00100A15" w:rsidP="00100A15">
                      <w:pPr>
                        <w:jc w:val="center"/>
                      </w:pPr>
                      <w:r>
                        <w:t xml:space="preserve">Plot of </w:t>
                      </w:r>
                      <w:r>
                        <w:t xml:space="preserve">bound, </w:t>
                      </w:r>
                      <w:r>
                        <w:t>roll</w:t>
                      </w:r>
                    </w:p>
                  </w:txbxContent>
                </v:textbox>
                <w10:wrap type="square"/>
              </v:shape>
            </w:pict>
          </mc:Fallback>
        </mc:AlternateContent>
      </w:r>
      <w:r w:rsidRPr="004E2E28">
        <w:rPr>
          <w:rFonts w:cstheme="minorHAnsi"/>
          <w:noProof/>
        </w:rPr>
        <mc:AlternateContent>
          <mc:Choice Requires="wps">
            <w:drawing>
              <wp:anchor distT="45720" distB="45720" distL="114300" distR="114300" simplePos="0" relativeHeight="251665408" behindDoc="0" locked="0" layoutInCell="1" allowOverlap="1" wp14:anchorId="5BC41F63" wp14:editId="0DF500D2">
                <wp:simplePos x="0" y="0"/>
                <wp:positionH relativeFrom="column">
                  <wp:posOffset>3250911</wp:posOffset>
                </wp:positionH>
                <wp:positionV relativeFrom="paragraph">
                  <wp:posOffset>196850</wp:posOffset>
                </wp:positionV>
                <wp:extent cx="2360930"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00A15" w:rsidRDefault="00100A15" w:rsidP="00100A15">
                            <w:pPr>
                              <w:jc w:val="center"/>
                            </w:pPr>
                            <w:r>
                              <w:t xml:space="preserve">Plot of </w:t>
                            </w:r>
                            <w:r>
                              <w:t xml:space="preserve">bound, </w:t>
                            </w:r>
                            <w:r>
                              <w:t>propeller twist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C41F63" id="_x0000_s1028" type="#_x0000_t202" style="position:absolute;margin-left:256pt;margin-top:15.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" filled="f" stroked="f">
                <v:textbox style="mso-fit-shape-to-text:t">
                  <w:txbxContent>
                    <w:p w:rsidR="00100A15" w:rsidRDefault="00100A15" w:rsidP="00100A15">
                      <w:pPr>
                        <w:jc w:val="center"/>
                      </w:pPr>
                      <w:r>
                        <w:t xml:space="preserve">Plot of </w:t>
                      </w:r>
                      <w:r>
                        <w:t xml:space="preserve">bound, </w:t>
                      </w:r>
                      <w:r>
                        <w:t>propeller twist</w:t>
                      </w:r>
                    </w:p>
                  </w:txbxContent>
                </v:textbox>
                <w10:wrap type="square"/>
              </v:shape>
            </w:pict>
          </mc:Fallback>
        </mc:AlternateContent>
      </w:r>
      <w:r w:rsidR="004E2E28" w:rsidRPr="004E2E28">
        <w:rPr>
          <w:rFonts w:cstheme="minorHAnsi"/>
          <w:noProof/>
        </w:rPr>
        <mc:AlternateContent>
          <mc:Choice Requires="wps">
            <w:drawing>
              <wp:anchor distT="45720" distB="45720" distL="114300" distR="114300" simplePos="0" relativeHeight="251663360" behindDoc="0" locked="0" layoutInCell="1" allowOverlap="1" wp14:anchorId="7AC3AA96" wp14:editId="3F74350D">
                <wp:simplePos x="0" y="0"/>
                <wp:positionH relativeFrom="column">
                  <wp:posOffset>194310</wp:posOffset>
                </wp:positionH>
                <wp:positionV relativeFrom="paragraph">
                  <wp:posOffset>198062</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E2E28" w:rsidRDefault="00100A15" w:rsidP="00100A15">
                            <w:pPr>
                              <w:jc w:val="center"/>
                            </w:pPr>
                            <w:r>
                              <w:t xml:space="preserve">Plot of </w:t>
                            </w:r>
                            <w:r w:rsidR="004E2E28">
                              <w:t>bound, minor groove width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C3AA96" id="_x0000_s1029" type="#_x0000_t202" style="position:absolute;margin-left:15.3pt;margin-top:15.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Tz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" filled="f" stroked="f">
                <v:textbox style="mso-fit-shape-to-text:t">
                  <w:txbxContent>
                    <w:p w:rsidR="004E2E28" w:rsidRDefault="00100A15" w:rsidP="00100A15">
                      <w:pPr>
                        <w:jc w:val="center"/>
                      </w:pPr>
                      <w:r>
                        <w:t xml:space="preserve">Plot of </w:t>
                      </w:r>
                      <w:r w:rsidR="004E2E28">
                        <w:t>bound, minor groove width</w:t>
                      </w:r>
                    </w:p>
                  </w:txbxContent>
                </v:textbox>
                <w10:wrap type="square"/>
              </v:shape>
            </w:pict>
          </mc:Fallback>
        </mc:AlternateContent>
      </w:r>
      <w:r w:rsidR="008B70A1">
        <w:rPr>
          <w:rFonts w:cstheme="minorHAnsi"/>
          <w:noProof/>
        </w:rPr>
        <w:drawing>
          <wp:anchor distT="0" distB="0" distL="114300" distR="114300" simplePos="0" relativeHeight="251660288" behindDoc="0" locked="0" layoutInCell="1" allowOverlap="1" wp14:anchorId="4909C276" wp14:editId="16760B2D">
            <wp:simplePos x="0" y="0"/>
            <wp:positionH relativeFrom="margin">
              <wp:posOffset>-751</wp:posOffset>
            </wp:positionH>
            <wp:positionV relativeFrom="paragraph">
              <wp:posOffset>3523731</wp:posOffset>
            </wp:positionV>
            <wp:extent cx="2493645" cy="2964180"/>
            <wp:effectExtent l="0" t="0" r="190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13).png"/>
                    <pic:cNvPicPr/>
                  </pic:nvPicPr>
                  <pic:blipFill rotWithShape="1">
                    <a:blip r:embed="rId9" cstate="print">
                      <a:extLst>
                        <a:ext uri="{28A0092B-C50C-407E-A947-70E740481C1C}">
                          <a14:useLocalDpi xmlns:a14="http://schemas.microsoft.com/office/drawing/2010/main" val="0"/>
                        </a:ext>
                      </a:extLst>
                    </a:blip>
                    <a:srcRect l="56421" t="16608" r="1605" b="8557"/>
                    <a:stretch/>
                  </pic:blipFill>
                  <pic:spPr bwMode="auto">
                    <a:xfrm>
                      <a:off x="0" y="0"/>
                      <a:ext cx="2493645" cy="296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0A1">
        <w:rPr>
          <w:rFonts w:cstheme="minorHAnsi"/>
          <w:noProof/>
        </w:rPr>
        <w:drawing>
          <wp:anchor distT="0" distB="0" distL="114300" distR="114300" simplePos="0" relativeHeight="251661312" behindDoc="0" locked="0" layoutInCell="1" allowOverlap="1" wp14:anchorId="49977CD0" wp14:editId="539C0BA2">
            <wp:simplePos x="0" y="0"/>
            <wp:positionH relativeFrom="column">
              <wp:posOffset>3053484</wp:posOffset>
            </wp:positionH>
            <wp:positionV relativeFrom="paragraph">
              <wp:posOffset>3528464</wp:posOffset>
            </wp:positionV>
            <wp:extent cx="2451273" cy="3060488"/>
            <wp:effectExtent l="0" t="0" r="635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14).png"/>
                    <pic:cNvPicPr/>
                  </pic:nvPicPr>
                  <pic:blipFill rotWithShape="1">
                    <a:blip r:embed="rId10" cstate="print">
                      <a:extLst>
                        <a:ext uri="{28A0092B-C50C-407E-A947-70E740481C1C}">
                          <a14:useLocalDpi xmlns:a14="http://schemas.microsoft.com/office/drawing/2010/main" val="0"/>
                        </a:ext>
                      </a:extLst>
                    </a:blip>
                    <a:srcRect l="56429" t="16083" r="2307" b="6639"/>
                    <a:stretch/>
                  </pic:blipFill>
                  <pic:spPr bwMode="auto">
                    <a:xfrm>
                      <a:off x="0" y="0"/>
                      <a:ext cx="2451273" cy="3060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0A1">
        <w:rPr>
          <w:rFonts w:cstheme="minorHAnsi"/>
          <w:noProof/>
        </w:rPr>
        <w:drawing>
          <wp:anchor distT="0" distB="0" distL="114300" distR="114300" simplePos="0" relativeHeight="251658240" behindDoc="0" locked="0" layoutInCell="1" allowOverlap="1" wp14:anchorId="2477180D" wp14:editId="07E2682B">
            <wp:simplePos x="0" y="0"/>
            <wp:positionH relativeFrom="margin">
              <wp:posOffset>0</wp:posOffset>
            </wp:positionH>
            <wp:positionV relativeFrom="paragraph">
              <wp:posOffset>354041</wp:posOffset>
            </wp:positionV>
            <wp:extent cx="2499995" cy="3013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1).png"/>
                    <pic:cNvPicPr/>
                  </pic:nvPicPr>
                  <pic:blipFill rotWithShape="1">
                    <a:blip r:embed="rId11" cstate="print">
                      <a:extLst>
                        <a:ext uri="{28A0092B-C50C-407E-A947-70E740481C1C}">
                          <a14:useLocalDpi xmlns:a14="http://schemas.microsoft.com/office/drawing/2010/main" val="0"/>
                        </a:ext>
                      </a:extLst>
                    </a:blip>
                    <a:srcRect l="56298" t="18007" r="1622" b="5924"/>
                    <a:stretch/>
                  </pic:blipFill>
                  <pic:spPr bwMode="auto">
                    <a:xfrm>
                      <a:off x="0" y="0"/>
                      <a:ext cx="2499995"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0A1">
        <w:rPr>
          <w:rFonts w:cstheme="minorHAnsi"/>
          <w:noProof/>
        </w:rPr>
        <w:drawing>
          <wp:anchor distT="0" distB="0" distL="114300" distR="114300" simplePos="0" relativeHeight="251659264" behindDoc="0" locked="0" layoutInCell="1" allowOverlap="1" wp14:anchorId="13C2EB00" wp14:editId="37BE2D60">
            <wp:simplePos x="0" y="0"/>
            <wp:positionH relativeFrom="column">
              <wp:posOffset>3078134</wp:posOffset>
            </wp:positionH>
            <wp:positionV relativeFrom="paragraph">
              <wp:posOffset>314498</wp:posOffset>
            </wp:positionV>
            <wp:extent cx="2445327" cy="305943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12).png"/>
                    <pic:cNvPicPr/>
                  </pic:nvPicPr>
                  <pic:blipFill rotWithShape="1">
                    <a:blip r:embed="rId12" cstate="print">
                      <a:extLst>
                        <a:ext uri="{28A0092B-C50C-407E-A947-70E740481C1C}">
                          <a14:useLocalDpi xmlns:a14="http://schemas.microsoft.com/office/drawing/2010/main" val="0"/>
                        </a:ext>
                      </a:extLst>
                    </a:blip>
                    <a:srcRect l="56652" t="17142" r="2178" b="5594"/>
                    <a:stretch/>
                  </pic:blipFill>
                  <pic:spPr bwMode="auto">
                    <a:xfrm>
                      <a:off x="0" y="0"/>
                      <a:ext cx="2445327" cy="305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0A1">
        <w:rPr>
          <w:rFonts w:cstheme="minorHAnsi"/>
        </w:rPr>
        <w:br w:type="page"/>
      </w:r>
    </w:p>
    <w:p w:rsidR="00100A15" w:rsidRDefault="00913CA8">
      <w:pPr>
        <w:rPr>
          <w:rFonts w:cstheme="minorHAnsi"/>
        </w:rPr>
      </w:pPr>
      <w:r w:rsidRPr="00913CA8">
        <w:rPr>
          <w:rFonts w:cstheme="minorHAnsi"/>
          <w:noProof/>
        </w:rPr>
        <w:lastRenderedPageBreak/>
        <mc:AlternateContent>
          <mc:Choice Requires="wps">
            <w:drawing>
              <wp:anchor distT="45720" distB="45720" distL="114300" distR="114300" simplePos="0" relativeHeight="251694080" behindDoc="0" locked="0" layoutInCell="1" allowOverlap="1" wp14:anchorId="14074F06" wp14:editId="776F60A9">
                <wp:simplePos x="0" y="0"/>
                <wp:positionH relativeFrom="column">
                  <wp:posOffset>3417050</wp:posOffset>
                </wp:positionH>
                <wp:positionV relativeFrom="paragraph">
                  <wp:posOffset>3666433</wp:posOffset>
                </wp:positionV>
                <wp:extent cx="236093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13CA8" w:rsidRDefault="00913CA8" w:rsidP="00913CA8">
                            <w:pPr>
                              <w:jc w:val="center"/>
                            </w:pPr>
                            <w:r>
                              <w:t xml:space="preserve">Plot unbound, </w:t>
                            </w:r>
                            <w:r>
                              <w:t>helix twist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074F06" id="_x0000_s1030" type="#_x0000_t202" style="position:absolute;margin-left:269.05pt;margin-top:288.7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" filled="f" stroked="f">
                <v:textbox style="mso-fit-shape-to-text:t">
                  <w:txbxContent>
                    <w:p w:rsidR="00913CA8" w:rsidRDefault="00913CA8" w:rsidP="00913CA8">
                      <w:pPr>
                        <w:jc w:val="center"/>
                      </w:pPr>
                      <w:r>
                        <w:t xml:space="preserve">Plot unbound, </w:t>
                      </w:r>
                      <w:r>
                        <w:t>helix twist</w:t>
                      </w:r>
                    </w:p>
                  </w:txbxContent>
                </v:textbox>
                <w10:wrap type="square"/>
              </v:shape>
            </w:pict>
          </mc:Fallback>
        </mc:AlternateContent>
      </w:r>
      <w:r w:rsidRPr="00913CA8">
        <w:rPr>
          <w:rFonts w:cstheme="minorHAnsi"/>
          <w:noProof/>
        </w:rPr>
        <mc:AlternateContent>
          <mc:Choice Requires="wps">
            <w:drawing>
              <wp:anchor distT="45720" distB="45720" distL="114300" distR="114300" simplePos="0" relativeHeight="251692032" behindDoc="0" locked="0" layoutInCell="1" allowOverlap="1" wp14:anchorId="71BB0D4D" wp14:editId="2FFA3E62">
                <wp:simplePos x="0" y="0"/>
                <wp:positionH relativeFrom="column">
                  <wp:posOffset>637309</wp:posOffset>
                </wp:positionH>
                <wp:positionV relativeFrom="paragraph">
                  <wp:posOffset>3684905</wp:posOffset>
                </wp:positionV>
                <wp:extent cx="236093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13CA8" w:rsidRDefault="00913CA8" w:rsidP="00913CA8">
                            <w:pPr>
                              <w:jc w:val="center"/>
                            </w:pPr>
                            <w:r>
                              <w:t xml:space="preserve">Plot unbound, </w:t>
                            </w:r>
                            <w:r>
                              <w:t>roll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BB0D4D" id="_x0000_s1031" type="#_x0000_t202" style="position:absolute;margin-left:50.2pt;margin-top:290.1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Ww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" filled="f" stroked="f">
                <v:textbox style="mso-fit-shape-to-text:t">
                  <w:txbxContent>
                    <w:p w:rsidR="00913CA8" w:rsidRDefault="00913CA8" w:rsidP="00913CA8">
                      <w:pPr>
                        <w:jc w:val="center"/>
                      </w:pPr>
                      <w:r>
                        <w:t xml:space="preserve">Plot unbound, </w:t>
                      </w:r>
                      <w:r>
                        <w:t>roll</w:t>
                      </w:r>
                    </w:p>
                  </w:txbxContent>
                </v:textbox>
                <w10:wrap type="square"/>
              </v:shape>
            </w:pict>
          </mc:Fallback>
        </mc:AlternateContent>
      </w:r>
      <w:r w:rsidRPr="00913CA8">
        <w:rPr>
          <w:rFonts w:cstheme="minorHAnsi"/>
          <w:noProof/>
        </w:rPr>
        <mc:AlternateContent>
          <mc:Choice Requires="wps">
            <w:drawing>
              <wp:anchor distT="45720" distB="45720" distL="114300" distR="114300" simplePos="0" relativeHeight="251689984" behindDoc="0" locked="0" layoutInCell="1" allowOverlap="1" wp14:anchorId="517DDCC8" wp14:editId="648BB308">
                <wp:simplePos x="0" y="0"/>
                <wp:positionH relativeFrom="column">
                  <wp:posOffset>3339119</wp:posOffset>
                </wp:positionH>
                <wp:positionV relativeFrom="paragraph">
                  <wp:posOffset>211975</wp:posOffset>
                </wp:positionV>
                <wp:extent cx="236093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13CA8" w:rsidRDefault="00913CA8" w:rsidP="00913CA8">
                            <w:pPr>
                              <w:jc w:val="center"/>
                            </w:pPr>
                            <w:r>
                              <w:t xml:space="preserve">Plot unbound, </w:t>
                            </w:r>
                            <w:r>
                              <w:t>propeller twist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7DDCC8" id="_x0000_s1032" type="#_x0000_t202" style="position:absolute;margin-left:262.9pt;margin-top:16.7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CPEAIAAPs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" filled="f" stroked="f">
                <v:textbox style="mso-fit-shape-to-text:t">
                  <w:txbxContent>
                    <w:p w:rsidR="00913CA8" w:rsidRDefault="00913CA8" w:rsidP="00913CA8">
                      <w:pPr>
                        <w:jc w:val="center"/>
                      </w:pPr>
                      <w:r>
                        <w:t xml:space="preserve">Plot unbound, </w:t>
                      </w:r>
                      <w:r>
                        <w:t>propeller twist</w:t>
                      </w:r>
                    </w:p>
                  </w:txbxContent>
                </v:textbox>
                <w10:wrap type="square"/>
              </v:shape>
            </w:pict>
          </mc:Fallback>
        </mc:AlternateContent>
      </w:r>
      <w:r w:rsidRPr="00913CA8">
        <w:rPr>
          <w:rFonts w:cstheme="minorHAnsi"/>
          <w:noProof/>
        </w:rPr>
        <mc:AlternateContent>
          <mc:Choice Requires="wps">
            <w:drawing>
              <wp:anchor distT="45720" distB="45720" distL="114300" distR="114300" simplePos="0" relativeHeight="251687936" behindDoc="0" locked="0" layoutInCell="1" allowOverlap="1" wp14:anchorId="5E601398" wp14:editId="26DC9852">
                <wp:simplePos x="0" y="0"/>
                <wp:positionH relativeFrom="column">
                  <wp:posOffset>693190</wp:posOffset>
                </wp:positionH>
                <wp:positionV relativeFrom="paragraph">
                  <wp:posOffset>247535</wp:posOffset>
                </wp:positionV>
                <wp:extent cx="236093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13CA8" w:rsidRDefault="00913CA8" w:rsidP="00913CA8">
                            <w:pPr>
                              <w:jc w:val="center"/>
                            </w:pPr>
                            <w:r>
                              <w:t>Plot unbound, minor groove width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601398" id="_x0000_s1033" type="#_x0000_t202" style="position:absolute;margin-left:54.6pt;margin-top:19.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" filled="f" stroked="f">
                <v:textbox style="mso-fit-shape-to-text:t">
                  <w:txbxContent>
                    <w:p w:rsidR="00913CA8" w:rsidRDefault="00913CA8" w:rsidP="00913CA8">
                      <w:pPr>
                        <w:jc w:val="center"/>
                      </w:pPr>
                      <w:r>
                        <w:t>Plot unbound, minor groove width</w:t>
                      </w:r>
                    </w:p>
                  </w:txbxContent>
                </v:textbox>
                <w10:wrap type="square"/>
              </v:shape>
            </w:pict>
          </mc:Fallback>
        </mc:AlternateContent>
      </w:r>
      <w:r w:rsidR="001970AF">
        <w:rPr>
          <w:rFonts w:cstheme="minorHAnsi"/>
          <w:noProof/>
        </w:rPr>
        <w:drawing>
          <wp:anchor distT="0" distB="0" distL="114300" distR="114300" simplePos="0" relativeHeight="251685888" behindDoc="0" locked="0" layoutInCell="1" allowOverlap="1" wp14:anchorId="77CC3D0E" wp14:editId="714F35EC">
            <wp:simplePos x="0" y="0"/>
            <wp:positionH relativeFrom="column">
              <wp:posOffset>442364</wp:posOffset>
            </wp:positionH>
            <wp:positionV relativeFrom="paragraph">
              <wp:posOffset>3850929</wp:posOffset>
            </wp:positionV>
            <wp:extent cx="2484582" cy="302006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023).png"/>
                    <pic:cNvPicPr/>
                  </pic:nvPicPr>
                  <pic:blipFill rotWithShape="1">
                    <a:blip r:embed="rId13" cstate="print">
                      <a:extLst>
                        <a:ext uri="{28A0092B-C50C-407E-A947-70E740481C1C}">
                          <a14:useLocalDpi xmlns:a14="http://schemas.microsoft.com/office/drawing/2010/main" val="0"/>
                        </a:ext>
                      </a:extLst>
                    </a:blip>
                    <a:srcRect l="56416" t="17716" r="1774" b="6052"/>
                    <a:stretch/>
                  </pic:blipFill>
                  <pic:spPr bwMode="auto">
                    <a:xfrm>
                      <a:off x="0" y="0"/>
                      <a:ext cx="2484582" cy="302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0AF">
        <w:rPr>
          <w:rFonts w:cstheme="minorHAnsi"/>
          <w:noProof/>
        </w:rPr>
        <w:drawing>
          <wp:anchor distT="0" distB="0" distL="114300" distR="114300" simplePos="0" relativeHeight="251683840" behindDoc="0" locked="0" layoutInCell="1" allowOverlap="1" wp14:anchorId="06D4980C" wp14:editId="24D9BAD6">
            <wp:simplePos x="0" y="0"/>
            <wp:positionH relativeFrom="column">
              <wp:posOffset>3221990</wp:posOffset>
            </wp:positionH>
            <wp:positionV relativeFrom="paragraph">
              <wp:posOffset>3813579</wp:posOffset>
            </wp:positionV>
            <wp:extent cx="2493645" cy="3093720"/>
            <wp:effectExtent l="0" t="0" r="190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2).png"/>
                    <pic:cNvPicPr/>
                  </pic:nvPicPr>
                  <pic:blipFill rotWithShape="1">
                    <a:blip r:embed="rId14" cstate="print">
                      <a:extLst>
                        <a:ext uri="{28A0092B-C50C-407E-A947-70E740481C1C}">
                          <a14:useLocalDpi xmlns:a14="http://schemas.microsoft.com/office/drawing/2010/main" val="0"/>
                        </a:ext>
                      </a:extLst>
                    </a:blip>
                    <a:srcRect l="55953" t="16317" r="2077" b="5579"/>
                    <a:stretch/>
                  </pic:blipFill>
                  <pic:spPr bwMode="auto">
                    <a:xfrm>
                      <a:off x="0" y="0"/>
                      <a:ext cx="2493645"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0AF">
        <w:rPr>
          <w:rFonts w:cstheme="minorHAnsi"/>
          <w:noProof/>
        </w:rPr>
        <w:drawing>
          <wp:anchor distT="0" distB="0" distL="114300" distR="114300" simplePos="0" relativeHeight="251684864" behindDoc="0" locked="0" layoutInCell="1" allowOverlap="1" wp14:anchorId="4FE1593E" wp14:editId="13296D87">
            <wp:simplePos x="0" y="0"/>
            <wp:positionH relativeFrom="margin">
              <wp:posOffset>442537</wp:posOffset>
            </wp:positionH>
            <wp:positionV relativeFrom="paragraph">
              <wp:posOffset>461276</wp:posOffset>
            </wp:positionV>
            <wp:extent cx="2493818" cy="3001645"/>
            <wp:effectExtent l="0" t="0" r="1905"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20).png"/>
                    <pic:cNvPicPr/>
                  </pic:nvPicPr>
                  <pic:blipFill rotWithShape="1">
                    <a:blip r:embed="rId15" cstate="print">
                      <a:extLst>
                        <a:ext uri="{28A0092B-C50C-407E-A947-70E740481C1C}">
                          <a14:useLocalDpi xmlns:a14="http://schemas.microsoft.com/office/drawing/2010/main" val="0"/>
                        </a:ext>
                      </a:extLst>
                    </a:blip>
                    <a:srcRect l="56265" t="18415" r="1759" b="5798"/>
                    <a:stretch/>
                  </pic:blipFill>
                  <pic:spPr bwMode="auto">
                    <a:xfrm>
                      <a:off x="0" y="0"/>
                      <a:ext cx="2493818"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A84">
        <w:rPr>
          <w:rFonts w:cstheme="minorHAnsi"/>
          <w:noProof/>
        </w:rPr>
        <w:drawing>
          <wp:anchor distT="0" distB="0" distL="114300" distR="114300" simplePos="0" relativeHeight="251682816" behindDoc="0" locked="0" layoutInCell="1" allowOverlap="1" wp14:anchorId="375B8AE4" wp14:editId="4DEC252B">
            <wp:simplePos x="0" y="0"/>
            <wp:positionH relativeFrom="column">
              <wp:posOffset>3232438</wp:posOffset>
            </wp:positionH>
            <wp:positionV relativeFrom="paragraph">
              <wp:posOffset>461702</wp:posOffset>
            </wp:positionV>
            <wp:extent cx="2512060" cy="3001645"/>
            <wp:effectExtent l="0" t="0" r="254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21).png"/>
                    <pic:cNvPicPr/>
                  </pic:nvPicPr>
                  <pic:blipFill rotWithShape="1">
                    <a:blip r:embed="rId16" cstate="print">
                      <a:extLst>
                        <a:ext uri="{28A0092B-C50C-407E-A947-70E740481C1C}">
                          <a14:useLocalDpi xmlns:a14="http://schemas.microsoft.com/office/drawing/2010/main" val="0"/>
                        </a:ext>
                      </a:extLst>
                    </a:blip>
                    <a:srcRect l="56103" t="18648" r="1618" b="5582"/>
                    <a:stretch/>
                  </pic:blipFill>
                  <pic:spPr bwMode="auto">
                    <a:xfrm>
                      <a:off x="0" y="0"/>
                      <a:ext cx="2512060"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A15">
        <w:rPr>
          <w:rFonts w:cstheme="minorHAnsi"/>
        </w:rPr>
        <w:br w:type="page"/>
      </w:r>
    </w:p>
    <w:p w:rsidR="00B07F0C" w:rsidRDefault="00B70703" w:rsidP="00B07F0C">
      <w:pPr>
        <w:pStyle w:val="ListParagraph"/>
        <w:jc w:val="center"/>
        <w:rPr>
          <w:rFonts w:cstheme="minorHAnsi"/>
        </w:rPr>
      </w:pPr>
      <w:r>
        <w:rPr>
          <w:rFonts w:cstheme="minorHAnsi"/>
          <w:noProof/>
        </w:rPr>
        <w:lastRenderedPageBreak/>
        <w:drawing>
          <wp:anchor distT="0" distB="0" distL="114300" distR="114300" simplePos="0" relativeHeight="251671552" behindDoc="0" locked="0" layoutInCell="1" allowOverlap="1" wp14:anchorId="7B59056C" wp14:editId="2131EAA2">
            <wp:simplePos x="0" y="0"/>
            <wp:positionH relativeFrom="column">
              <wp:posOffset>3231515</wp:posOffset>
            </wp:positionH>
            <wp:positionV relativeFrom="paragraph">
              <wp:posOffset>359872</wp:posOffset>
            </wp:positionV>
            <wp:extent cx="2403475" cy="3041073"/>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16).png"/>
                    <pic:cNvPicPr/>
                  </pic:nvPicPr>
                  <pic:blipFill rotWithShape="1">
                    <a:blip r:embed="rId17" cstate="print">
                      <a:extLst>
                        <a:ext uri="{28A0092B-C50C-407E-A947-70E740481C1C}">
                          <a14:useLocalDpi xmlns:a14="http://schemas.microsoft.com/office/drawing/2010/main" val="0"/>
                        </a:ext>
                      </a:extLst>
                    </a:blip>
                    <a:srcRect l="58159" t="16785" r="1394" b="6449"/>
                    <a:stretch/>
                  </pic:blipFill>
                  <pic:spPr bwMode="auto">
                    <a:xfrm>
                      <a:off x="0" y="0"/>
                      <a:ext cx="2403475" cy="3041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670528" behindDoc="0" locked="0" layoutInCell="1" allowOverlap="1" wp14:anchorId="524D1D06" wp14:editId="735F5C0D">
            <wp:simplePos x="0" y="0"/>
            <wp:positionH relativeFrom="column">
              <wp:posOffset>236855</wp:posOffset>
            </wp:positionH>
            <wp:positionV relativeFrom="paragraph">
              <wp:posOffset>415059</wp:posOffset>
            </wp:positionV>
            <wp:extent cx="2431075" cy="3013364"/>
            <wp:effectExtent l="0" t="0" r="762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15).png"/>
                    <pic:cNvPicPr/>
                  </pic:nvPicPr>
                  <pic:blipFill rotWithShape="1">
                    <a:blip r:embed="rId18" cstate="print">
                      <a:extLst>
                        <a:ext uri="{28A0092B-C50C-407E-A947-70E740481C1C}">
                          <a14:useLocalDpi xmlns:a14="http://schemas.microsoft.com/office/drawing/2010/main" val="0"/>
                        </a:ext>
                      </a:extLst>
                    </a:blip>
                    <a:srcRect l="57934" t="16783" r="1142" b="7128"/>
                    <a:stretch/>
                  </pic:blipFill>
                  <pic:spPr bwMode="auto">
                    <a:xfrm>
                      <a:off x="0" y="0"/>
                      <a:ext cx="2431075" cy="30133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0703">
        <w:rPr>
          <w:rFonts w:cstheme="minorHAnsi"/>
          <w:noProof/>
        </w:rPr>
        <mc:AlternateContent>
          <mc:Choice Requires="wps">
            <w:drawing>
              <wp:anchor distT="45720" distB="45720" distL="114300" distR="114300" simplePos="0" relativeHeight="251677696" behindDoc="0" locked="0" layoutInCell="1" allowOverlap="1" wp14:anchorId="2C5B4407" wp14:editId="444D8A33">
                <wp:simplePos x="0" y="0"/>
                <wp:positionH relativeFrom="column">
                  <wp:posOffset>3084426</wp:posOffset>
                </wp:positionH>
                <wp:positionV relativeFrom="paragraph">
                  <wp:posOffset>45893</wp:posOffset>
                </wp:positionV>
                <wp:extent cx="26416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noFill/>
                        <a:ln w="9525">
                          <a:noFill/>
                          <a:miter lim="800000"/>
                          <a:headEnd/>
                          <a:tailEnd/>
                        </a:ln>
                      </wps:spPr>
                      <wps:txbx>
                        <w:txbxContent>
                          <w:p w:rsidR="00B70703" w:rsidRDefault="00B70703" w:rsidP="00B70703">
                            <w:pPr>
                              <w:jc w:val="center"/>
                            </w:pPr>
                            <w:proofErr w:type="spellStart"/>
                            <w:r>
                              <w:t>Heatmap</w:t>
                            </w:r>
                            <w:proofErr w:type="spellEnd"/>
                            <w:r>
                              <w:t xml:space="preserve"> of </w:t>
                            </w:r>
                            <w:r>
                              <w:t xml:space="preserve">bound, </w:t>
                            </w:r>
                            <w:r>
                              <w:t>propeller twist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B4407" id="_x0000_s1034" type="#_x0000_t202" style="position:absolute;left:0;text-align:left;margin-left:242.85pt;margin-top:3.6pt;width:208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" filled="f" stroked="f">
                <v:textbox style="mso-fit-shape-to-text:t">
                  <w:txbxContent>
                    <w:p w:rsidR="00B70703" w:rsidRDefault="00B70703" w:rsidP="00B70703">
                      <w:pPr>
                        <w:jc w:val="center"/>
                      </w:pPr>
                      <w:proofErr w:type="spellStart"/>
                      <w:r>
                        <w:t>Heatmap</w:t>
                      </w:r>
                      <w:proofErr w:type="spellEnd"/>
                      <w:r>
                        <w:t xml:space="preserve"> of </w:t>
                      </w:r>
                      <w:r>
                        <w:t xml:space="preserve">bound, </w:t>
                      </w:r>
                      <w:r>
                        <w:t>propeller twist</w:t>
                      </w:r>
                    </w:p>
                  </w:txbxContent>
                </v:textbox>
                <w10:wrap type="square"/>
              </v:shape>
            </w:pict>
          </mc:Fallback>
        </mc:AlternateContent>
      </w:r>
      <w:r w:rsidRPr="00B70703">
        <w:rPr>
          <w:rFonts w:cstheme="minorHAnsi"/>
          <w:noProof/>
        </w:rPr>
        <mc:AlternateContent>
          <mc:Choice Requires="wps">
            <w:drawing>
              <wp:anchor distT="45720" distB="45720" distL="114300" distR="114300" simplePos="0" relativeHeight="251675648" behindDoc="0" locked="0" layoutInCell="1" allowOverlap="1" wp14:anchorId="6DBB8F35" wp14:editId="4F71C56F">
                <wp:simplePos x="0" y="0"/>
                <wp:positionH relativeFrom="column">
                  <wp:posOffset>64482</wp:posOffset>
                </wp:positionH>
                <wp:positionV relativeFrom="paragraph">
                  <wp:posOffset>91786</wp:posOffset>
                </wp:positionV>
                <wp:extent cx="26416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noFill/>
                        <a:ln w="9525">
                          <a:noFill/>
                          <a:miter lim="800000"/>
                          <a:headEnd/>
                          <a:tailEnd/>
                        </a:ln>
                      </wps:spPr>
                      <wps:txbx>
                        <w:txbxContent>
                          <w:p w:rsidR="00B70703" w:rsidRDefault="00B70703" w:rsidP="00B70703">
                            <w:pPr>
                              <w:jc w:val="center"/>
                            </w:pPr>
                            <w:proofErr w:type="spellStart"/>
                            <w:r>
                              <w:t>Heatmap</w:t>
                            </w:r>
                            <w:proofErr w:type="spellEnd"/>
                            <w:r>
                              <w:t xml:space="preserve"> of bound, minor groove width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B8F35" id="_x0000_s1035" type="#_x0000_t202" style="position:absolute;left:0;text-align:left;margin-left:5.1pt;margin-top:7.25pt;width:208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" filled="f" stroked="f">
                <v:textbox style="mso-fit-shape-to-text:t">
                  <w:txbxContent>
                    <w:p w:rsidR="00B70703" w:rsidRDefault="00B70703" w:rsidP="00B70703">
                      <w:pPr>
                        <w:jc w:val="center"/>
                      </w:pPr>
                      <w:proofErr w:type="spellStart"/>
                      <w:r>
                        <w:t>Heatmap</w:t>
                      </w:r>
                      <w:proofErr w:type="spellEnd"/>
                      <w:r>
                        <w:t xml:space="preserve"> of bound, minor groove width</w:t>
                      </w:r>
                    </w:p>
                  </w:txbxContent>
                </v:textbox>
                <w10:wrap type="square"/>
              </v:shape>
            </w:pict>
          </mc:Fallback>
        </mc:AlternateContent>
      </w:r>
      <w:r>
        <w:rPr>
          <w:rFonts w:cstheme="minorHAnsi"/>
        </w:rPr>
        <w:t>]\\]</w:t>
      </w:r>
    </w:p>
    <w:p w:rsidR="00B70703" w:rsidRDefault="00B70703" w:rsidP="00B07F0C">
      <w:pPr>
        <w:pStyle w:val="ListParagraph"/>
        <w:jc w:val="center"/>
        <w:rPr>
          <w:rFonts w:cstheme="minorHAnsi"/>
        </w:rPr>
      </w:pPr>
    </w:p>
    <w:p w:rsidR="00B70703" w:rsidRDefault="00B70703" w:rsidP="00B07F0C">
      <w:pPr>
        <w:pStyle w:val="ListParagraph"/>
        <w:jc w:val="center"/>
        <w:rPr>
          <w:rFonts w:cstheme="minorHAnsi"/>
        </w:rPr>
      </w:pPr>
    </w:p>
    <w:p w:rsidR="00B70703" w:rsidRDefault="00B70703" w:rsidP="00B07F0C">
      <w:pPr>
        <w:pStyle w:val="ListParagraph"/>
        <w:jc w:val="center"/>
        <w:rPr>
          <w:rFonts w:cstheme="minorHAnsi"/>
        </w:rPr>
      </w:pPr>
    </w:p>
    <w:p w:rsidR="00B07F0C" w:rsidRDefault="00B07F0C" w:rsidP="00B07F0C">
      <w:pPr>
        <w:pStyle w:val="ListParagraph"/>
        <w:jc w:val="center"/>
        <w:rPr>
          <w:rFonts w:cstheme="minorHAnsi"/>
        </w:rPr>
      </w:pPr>
    </w:p>
    <w:p w:rsidR="00B07F0C" w:rsidRDefault="00B07F0C" w:rsidP="00B07F0C">
      <w:pPr>
        <w:pStyle w:val="ListParagraph"/>
        <w:jc w:val="center"/>
        <w:rPr>
          <w:rFonts w:cstheme="minorHAnsi"/>
        </w:rPr>
      </w:pPr>
    </w:p>
    <w:p w:rsidR="00DC6AF0" w:rsidRDefault="00B70703">
      <w:pPr>
        <w:rPr>
          <w:rFonts w:cstheme="minorHAnsi"/>
        </w:rPr>
      </w:pPr>
      <w:r w:rsidRPr="00B70703">
        <w:rPr>
          <w:rFonts w:cstheme="minorHAnsi"/>
          <w:noProof/>
        </w:rPr>
        <mc:AlternateContent>
          <mc:Choice Requires="wps">
            <w:drawing>
              <wp:anchor distT="45720" distB="45720" distL="114300" distR="114300" simplePos="0" relativeHeight="251681792" behindDoc="0" locked="0" layoutInCell="1" allowOverlap="1" wp14:anchorId="45D8C63E" wp14:editId="283A0208">
                <wp:simplePos x="0" y="0"/>
                <wp:positionH relativeFrom="column">
                  <wp:posOffset>3075709</wp:posOffset>
                </wp:positionH>
                <wp:positionV relativeFrom="paragraph">
                  <wp:posOffset>2465070</wp:posOffset>
                </wp:positionV>
                <wp:extent cx="264160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noFill/>
                        <a:ln w="9525">
                          <a:noFill/>
                          <a:miter lim="800000"/>
                          <a:headEnd/>
                          <a:tailEnd/>
                        </a:ln>
                      </wps:spPr>
                      <wps:txbx>
                        <w:txbxContent>
                          <w:p w:rsidR="00B70703" w:rsidRDefault="00B70703" w:rsidP="00B70703">
                            <w:pPr>
                              <w:jc w:val="center"/>
                            </w:pPr>
                            <w:proofErr w:type="spellStart"/>
                            <w:r>
                              <w:t>Heatmap</w:t>
                            </w:r>
                            <w:proofErr w:type="spellEnd"/>
                            <w:r>
                              <w:t xml:space="preserve"> of </w:t>
                            </w:r>
                            <w:r>
                              <w:t xml:space="preserve">bound, </w:t>
                            </w:r>
                            <w:r>
                              <w:t>helix twist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8C63E" id="_x0000_s1036" type="#_x0000_t202" style="position:absolute;margin-left:242.2pt;margin-top:194.1pt;width:208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" filled="f" stroked="f">
                <v:textbox style="mso-fit-shape-to-text:t">
                  <w:txbxContent>
                    <w:p w:rsidR="00B70703" w:rsidRDefault="00B70703" w:rsidP="00B70703">
                      <w:pPr>
                        <w:jc w:val="center"/>
                      </w:pPr>
                      <w:proofErr w:type="spellStart"/>
                      <w:r>
                        <w:t>Heatmap</w:t>
                      </w:r>
                      <w:proofErr w:type="spellEnd"/>
                      <w:r>
                        <w:t xml:space="preserve"> of </w:t>
                      </w:r>
                      <w:r>
                        <w:t xml:space="preserve">bound, </w:t>
                      </w:r>
                      <w:r>
                        <w:t>helix twist</w:t>
                      </w:r>
                    </w:p>
                  </w:txbxContent>
                </v:textbox>
                <w10:wrap type="square"/>
              </v:shape>
            </w:pict>
          </mc:Fallback>
        </mc:AlternateContent>
      </w:r>
      <w:r w:rsidRPr="00B70703">
        <w:rPr>
          <w:rFonts w:cstheme="minorHAnsi"/>
          <w:noProof/>
        </w:rPr>
        <mc:AlternateContent>
          <mc:Choice Requires="wps">
            <w:drawing>
              <wp:anchor distT="45720" distB="45720" distL="114300" distR="114300" simplePos="0" relativeHeight="251679744" behindDoc="0" locked="0" layoutInCell="1" allowOverlap="1" wp14:anchorId="420335A6" wp14:editId="102DEBDD">
                <wp:simplePos x="0" y="0"/>
                <wp:positionH relativeFrom="column">
                  <wp:posOffset>92363</wp:posOffset>
                </wp:positionH>
                <wp:positionV relativeFrom="paragraph">
                  <wp:posOffset>2548197</wp:posOffset>
                </wp:positionV>
                <wp:extent cx="2641600"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noFill/>
                        <a:ln w="9525">
                          <a:noFill/>
                          <a:miter lim="800000"/>
                          <a:headEnd/>
                          <a:tailEnd/>
                        </a:ln>
                      </wps:spPr>
                      <wps:txbx>
                        <w:txbxContent>
                          <w:p w:rsidR="00B70703" w:rsidRDefault="00B70703" w:rsidP="00B70703">
                            <w:pPr>
                              <w:jc w:val="center"/>
                            </w:pPr>
                            <w:proofErr w:type="spellStart"/>
                            <w:r>
                              <w:t>Heatmap</w:t>
                            </w:r>
                            <w:proofErr w:type="spellEnd"/>
                            <w:r>
                              <w:t xml:space="preserve"> of </w:t>
                            </w:r>
                            <w:r>
                              <w:t xml:space="preserve">bound, </w:t>
                            </w:r>
                            <w:r>
                              <w:t>roll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335A6" id="_x0000_s1037" type="#_x0000_t202" style="position:absolute;margin-left:7.25pt;margin-top:200.65pt;width:208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" filled="f" stroked="f">
                <v:textbox style="mso-fit-shape-to-text:t">
                  <w:txbxContent>
                    <w:p w:rsidR="00B70703" w:rsidRDefault="00B70703" w:rsidP="00B70703">
                      <w:pPr>
                        <w:jc w:val="center"/>
                      </w:pPr>
                      <w:proofErr w:type="spellStart"/>
                      <w:r>
                        <w:t>Heatmap</w:t>
                      </w:r>
                      <w:proofErr w:type="spellEnd"/>
                      <w:r>
                        <w:t xml:space="preserve"> of </w:t>
                      </w:r>
                      <w:r>
                        <w:t xml:space="preserve">bound, </w:t>
                      </w:r>
                      <w:r>
                        <w:t>roll</w:t>
                      </w:r>
                    </w:p>
                  </w:txbxContent>
                </v:textbox>
                <w10:wrap type="square"/>
              </v:shape>
            </w:pict>
          </mc:Fallback>
        </mc:AlternateContent>
      </w:r>
      <w:r w:rsidR="00100A15">
        <w:rPr>
          <w:rFonts w:cstheme="minorHAnsi"/>
          <w:noProof/>
        </w:rPr>
        <w:drawing>
          <wp:anchor distT="0" distB="0" distL="114300" distR="114300" simplePos="0" relativeHeight="251673600" behindDoc="0" locked="0" layoutInCell="1" allowOverlap="1" wp14:anchorId="4CBE267F" wp14:editId="35D7AC3B">
            <wp:simplePos x="0" y="0"/>
            <wp:positionH relativeFrom="column">
              <wp:posOffset>3163161</wp:posOffset>
            </wp:positionH>
            <wp:positionV relativeFrom="paragraph">
              <wp:posOffset>2663132</wp:posOffset>
            </wp:positionV>
            <wp:extent cx="2473036" cy="3027040"/>
            <wp:effectExtent l="0" t="0" r="381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18).png"/>
                    <pic:cNvPicPr/>
                  </pic:nvPicPr>
                  <pic:blipFill rotWithShape="1">
                    <a:blip r:embed="rId19" cstate="print">
                      <a:extLst>
                        <a:ext uri="{28A0092B-C50C-407E-A947-70E740481C1C}">
                          <a14:useLocalDpi xmlns:a14="http://schemas.microsoft.com/office/drawing/2010/main" val="0"/>
                        </a:ext>
                      </a:extLst>
                    </a:blip>
                    <a:srcRect l="57113" t="17308" r="1276" b="6294"/>
                    <a:stretch/>
                  </pic:blipFill>
                  <pic:spPr bwMode="auto">
                    <a:xfrm>
                      <a:off x="0" y="0"/>
                      <a:ext cx="2473036" cy="302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A15">
        <w:rPr>
          <w:rFonts w:cstheme="minorHAnsi"/>
          <w:noProof/>
        </w:rPr>
        <w:drawing>
          <wp:anchor distT="0" distB="0" distL="114300" distR="114300" simplePos="0" relativeHeight="251672576" behindDoc="0" locked="0" layoutInCell="1" allowOverlap="1" wp14:anchorId="2DF721F6" wp14:editId="7CDE9BA0">
            <wp:simplePos x="0" y="0"/>
            <wp:positionH relativeFrom="column">
              <wp:posOffset>287369</wp:posOffset>
            </wp:positionH>
            <wp:positionV relativeFrom="paragraph">
              <wp:posOffset>2782858</wp:posOffset>
            </wp:positionV>
            <wp:extent cx="2382520" cy="293716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17).png"/>
                    <pic:cNvPicPr/>
                  </pic:nvPicPr>
                  <pic:blipFill rotWithShape="1">
                    <a:blip r:embed="rId20" cstate="print">
                      <a:extLst>
                        <a:ext uri="{28A0092B-C50C-407E-A947-70E740481C1C}">
                          <a14:useLocalDpi xmlns:a14="http://schemas.microsoft.com/office/drawing/2010/main" val="0"/>
                        </a:ext>
                      </a:extLst>
                    </a:blip>
                    <a:srcRect l="58276" t="19406" r="1627" b="6448"/>
                    <a:stretch/>
                  </pic:blipFill>
                  <pic:spPr bwMode="auto">
                    <a:xfrm>
                      <a:off x="0" y="0"/>
                      <a:ext cx="2382520" cy="2937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A15">
        <w:rPr>
          <w:rFonts w:cstheme="minorHAnsi"/>
        </w:rPr>
        <w:br w:type="page"/>
      </w:r>
      <w:r w:rsidR="005D3BA2" w:rsidRPr="005D3BA2">
        <w:rPr>
          <w:rFonts w:cstheme="minorHAnsi"/>
          <w:noProof/>
        </w:rPr>
        <w:lastRenderedPageBreak/>
        <mc:AlternateContent>
          <mc:Choice Requires="wps">
            <w:drawing>
              <wp:anchor distT="45720" distB="45720" distL="114300" distR="114300" simplePos="0" relativeHeight="251706368" behindDoc="0" locked="0" layoutInCell="1" allowOverlap="1" wp14:anchorId="1DEB9DE2" wp14:editId="7314BBD8">
                <wp:simplePos x="0" y="0"/>
                <wp:positionH relativeFrom="margin">
                  <wp:posOffset>2859253</wp:posOffset>
                </wp:positionH>
                <wp:positionV relativeFrom="paragraph">
                  <wp:posOffset>2678609</wp:posOffset>
                </wp:positionV>
                <wp:extent cx="2781300"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noFill/>
                        <a:ln w="9525">
                          <a:noFill/>
                          <a:miter lim="800000"/>
                          <a:headEnd/>
                          <a:tailEnd/>
                        </a:ln>
                      </wps:spPr>
                      <wps:txbx>
                        <w:txbxContent>
                          <w:p w:rsidR="005D3BA2" w:rsidRDefault="005D3BA2" w:rsidP="005D3BA2">
                            <w:pPr>
                              <w:jc w:val="center"/>
                            </w:pPr>
                            <w:proofErr w:type="spellStart"/>
                            <w:r>
                              <w:t>Hea</w:t>
                            </w:r>
                            <w:ins w:id="0" w:author="David Manahan" w:date="2016-10-25T16:36:00Z">
                              <w:r>
                                <w:t>t</w:t>
                              </w:r>
                            </w:ins>
                            <w:r>
                              <w:t>map</w:t>
                            </w:r>
                            <w:proofErr w:type="spellEnd"/>
                            <w:r>
                              <w:t xml:space="preserve"> unbound, </w:t>
                            </w:r>
                            <w:r>
                              <w:t>helix twist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EB9DE2" id="_x0000_s1038" type="#_x0000_t202" style="position:absolute;margin-left:225.15pt;margin-top:210.9pt;width:21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" filled="f" stroked="f">
                <v:textbox style="mso-fit-shape-to-text:t">
                  <w:txbxContent>
                    <w:p w:rsidR="005D3BA2" w:rsidRDefault="005D3BA2" w:rsidP="005D3BA2">
                      <w:pPr>
                        <w:jc w:val="center"/>
                      </w:pPr>
                      <w:proofErr w:type="spellStart"/>
                      <w:r>
                        <w:t>Hea</w:t>
                      </w:r>
                      <w:ins w:id="1" w:author="David Manahan" w:date="2016-10-25T16:36:00Z">
                        <w:r>
                          <w:t>t</w:t>
                        </w:r>
                      </w:ins>
                      <w:r>
                        <w:t>map</w:t>
                      </w:r>
                      <w:proofErr w:type="spellEnd"/>
                      <w:r>
                        <w:t xml:space="preserve"> unbound, </w:t>
                      </w:r>
                      <w:r>
                        <w:t>helix twist</w:t>
                      </w:r>
                    </w:p>
                  </w:txbxContent>
                </v:textbox>
                <w10:wrap type="square" anchorx="margin"/>
              </v:shape>
            </w:pict>
          </mc:Fallback>
        </mc:AlternateContent>
      </w:r>
      <w:r w:rsidR="005D3BA2" w:rsidRPr="005D3BA2">
        <w:rPr>
          <w:rFonts w:cstheme="minorHAnsi"/>
          <w:noProof/>
        </w:rPr>
        <mc:AlternateContent>
          <mc:Choice Requires="wps">
            <w:drawing>
              <wp:anchor distT="45720" distB="45720" distL="114300" distR="114300" simplePos="0" relativeHeight="251704320" behindDoc="0" locked="0" layoutInCell="1" allowOverlap="1" wp14:anchorId="1D1F601F" wp14:editId="57B736B7">
                <wp:simplePos x="0" y="0"/>
                <wp:positionH relativeFrom="margin">
                  <wp:posOffset>-193407</wp:posOffset>
                </wp:positionH>
                <wp:positionV relativeFrom="paragraph">
                  <wp:posOffset>2665667</wp:posOffset>
                </wp:positionV>
                <wp:extent cx="2781300"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noFill/>
                        <a:ln w="9525">
                          <a:noFill/>
                          <a:miter lim="800000"/>
                          <a:headEnd/>
                          <a:tailEnd/>
                        </a:ln>
                      </wps:spPr>
                      <wps:txbx>
                        <w:txbxContent>
                          <w:p w:rsidR="005D3BA2" w:rsidRDefault="005D3BA2" w:rsidP="005D3BA2">
                            <w:pPr>
                              <w:jc w:val="center"/>
                            </w:pPr>
                            <w:proofErr w:type="spellStart"/>
                            <w:r>
                              <w:t>Hea</w:t>
                            </w:r>
                            <w:ins w:id="2" w:author="David Manahan" w:date="2016-10-25T16:36:00Z">
                              <w:r>
                                <w:t>t</w:t>
                              </w:r>
                            </w:ins>
                            <w:r>
                              <w:t>map</w:t>
                            </w:r>
                            <w:proofErr w:type="spellEnd"/>
                            <w:r>
                              <w:t xml:space="preserve"> unbound, </w:t>
                            </w:r>
                            <w:r>
                              <w:t>roll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F601F" id="_x0000_s1039" type="#_x0000_t202" style="position:absolute;margin-left:-15.25pt;margin-top:209.9pt;width:219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" filled="f" stroked="f">
                <v:textbox style="mso-fit-shape-to-text:t">
                  <w:txbxContent>
                    <w:p w:rsidR="005D3BA2" w:rsidRDefault="005D3BA2" w:rsidP="005D3BA2">
                      <w:pPr>
                        <w:jc w:val="center"/>
                      </w:pPr>
                      <w:proofErr w:type="spellStart"/>
                      <w:r>
                        <w:t>Hea</w:t>
                      </w:r>
                      <w:ins w:id="3" w:author="David Manahan" w:date="2016-10-25T16:36:00Z">
                        <w:r>
                          <w:t>t</w:t>
                        </w:r>
                      </w:ins>
                      <w:r>
                        <w:t>map</w:t>
                      </w:r>
                      <w:proofErr w:type="spellEnd"/>
                      <w:r>
                        <w:t xml:space="preserve"> unbound, </w:t>
                      </w:r>
                      <w:r>
                        <w:t>roll</w:t>
                      </w:r>
                    </w:p>
                  </w:txbxContent>
                </v:textbox>
                <w10:wrap type="square" anchorx="margin"/>
              </v:shape>
            </w:pict>
          </mc:Fallback>
        </mc:AlternateContent>
      </w:r>
      <w:r w:rsidR="005D3BA2" w:rsidRPr="005D3BA2">
        <w:rPr>
          <w:rFonts w:cstheme="minorHAnsi"/>
          <w:noProof/>
        </w:rPr>
        <mc:AlternateContent>
          <mc:Choice Requires="wps">
            <w:drawing>
              <wp:anchor distT="45720" distB="45720" distL="114300" distR="114300" simplePos="0" relativeHeight="251702272" behindDoc="0" locked="0" layoutInCell="1" allowOverlap="1" wp14:anchorId="01557A7A" wp14:editId="47483824">
                <wp:simplePos x="0" y="0"/>
                <wp:positionH relativeFrom="margin">
                  <wp:posOffset>-253052</wp:posOffset>
                </wp:positionH>
                <wp:positionV relativeFrom="paragraph">
                  <wp:posOffset>25499</wp:posOffset>
                </wp:positionV>
                <wp:extent cx="278130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noFill/>
                        <a:ln w="9525">
                          <a:noFill/>
                          <a:miter lim="800000"/>
                          <a:headEnd/>
                          <a:tailEnd/>
                        </a:ln>
                      </wps:spPr>
                      <wps:txbx>
                        <w:txbxContent>
                          <w:p w:rsidR="005D3BA2" w:rsidRDefault="005D3BA2" w:rsidP="005D3BA2">
                            <w:pPr>
                              <w:jc w:val="center"/>
                            </w:pPr>
                            <w:proofErr w:type="spellStart"/>
                            <w:r>
                              <w:t>Hea</w:t>
                            </w:r>
                            <w:ins w:id="4" w:author="David Manahan" w:date="2016-10-25T16:36:00Z">
                              <w:r>
                                <w:t>t</w:t>
                              </w:r>
                            </w:ins>
                            <w:r>
                              <w:t>map</w:t>
                            </w:r>
                            <w:proofErr w:type="spellEnd"/>
                            <w:r>
                              <w:t xml:space="preserve"> unbound, minor groove width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57A7A" id="_x0000_s1040" type="#_x0000_t202" style="position:absolute;margin-left:-19.95pt;margin-top:2pt;width:219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xhEQIAAPw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" filled="f" stroked="f">
                <v:textbox style="mso-fit-shape-to-text:t">
                  <w:txbxContent>
                    <w:p w:rsidR="005D3BA2" w:rsidRDefault="005D3BA2" w:rsidP="005D3BA2">
                      <w:pPr>
                        <w:jc w:val="center"/>
                      </w:pPr>
                      <w:proofErr w:type="spellStart"/>
                      <w:r>
                        <w:t>Hea</w:t>
                      </w:r>
                      <w:ins w:id="5" w:author="David Manahan" w:date="2016-10-25T16:36:00Z">
                        <w:r>
                          <w:t>t</w:t>
                        </w:r>
                      </w:ins>
                      <w:r>
                        <w:t>map</w:t>
                      </w:r>
                      <w:proofErr w:type="spellEnd"/>
                      <w:r>
                        <w:t xml:space="preserve"> unbound, minor groove width</w:t>
                      </w:r>
                    </w:p>
                  </w:txbxContent>
                </v:textbox>
                <w10:wrap type="square" anchorx="margin"/>
              </v:shape>
            </w:pict>
          </mc:Fallback>
        </mc:AlternateContent>
      </w:r>
      <w:r w:rsidR="005D3BA2" w:rsidRPr="005D3BA2">
        <w:rPr>
          <w:rFonts w:cstheme="minorHAnsi"/>
          <w:noProof/>
        </w:rPr>
        <mc:AlternateContent>
          <mc:Choice Requires="wps">
            <w:drawing>
              <wp:anchor distT="45720" distB="45720" distL="114300" distR="114300" simplePos="0" relativeHeight="251700224" behindDoc="0" locked="0" layoutInCell="1" allowOverlap="1" wp14:anchorId="1D4C490D" wp14:editId="129B3DC9">
                <wp:simplePos x="0" y="0"/>
                <wp:positionH relativeFrom="margin">
                  <wp:posOffset>2987845</wp:posOffset>
                </wp:positionH>
                <wp:positionV relativeFrom="paragraph">
                  <wp:posOffset>63222</wp:posOffset>
                </wp:positionV>
                <wp:extent cx="278130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noFill/>
                        <a:ln w="9525">
                          <a:noFill/>
                          <a:miter lim="800000"/>
                          <a:headEnd/>
                          <a:tailEnd/>
                        </a:ln>
                      </wps:spPr>
                      <wps:txbx>
                        <w:txbxContent>
                          <w:p w:rsidR="005D3BA2" w:rsidRDefault="005D3BA2" w:rsidP="005D3BA2">
                            <w:pPr>
                              <w:jc w:val="center"/>
                            </w:pPr>
                            <w:proofErr w:type="spellStart"/>
                            <w:r>
                              <w:t>Hea</w:t>
                            </w:r>
                            <w:ins w:id="6" w:author="David Manahan" w:date="2016-10-25T16:36:00Z">
                              <w:r>
                                <w:t>t</w:t>
                              </w:r>
                            </w:ins>
                            <w:r>
                              <w:t>map</w:t>
                            </w:r>
                            <w:proofErr w:type="spellEnd"/>
                            <w:r>
                              <w:t xml:space="preserve"> unbound, propeller twist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C490D" id="_x0000_s1041" type="#_x0000_t202" style="position:absolute;margin-left:235.25pt;margin-top:5pt;width:21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" filled="f" stroked="f">
                <v:textbox style="mso-fit-shape-to-text:t">
                  <w:txbxContent>
                    <w:p w:rsidR="005D3BA2" w:rsidRDefault="005D3BA2" w:rsidP="005D3BA2">
                      <w:pPr>
                        <w:jc w:val="center"/>
                      </w:pPr>
                      <w:proofErr w:type="spellStart"/>
                      <w:r>
                        <w:t>Hea</w:t>
                      </w:r>
                      <w:ins w:id="7" w:author="David Manahan" w:date="2016-10-25T16:36:00Z">
                        <w:r>
                          <w:t>t</w:t>
                        </w:r>
                      </w:ins>
                      <w:r>
                        <w:t>map</w:t>
                      </w:r>
                      <w:proofErr w:type="spellEnd"/>
                      <w:r>
                        <w:t xml:space="preserve"> unbound, propeller twist</w:t>
                      </w:r>
                    </w:p>
                  </w:txbxContent>
                </v:textbox>
                <w10:wrap type="square" anchorx="margin"/>
              </v:shape>
            </w:pict>
          </mc:Fallback>
        </mc:AlternateContent>
      </w:r>
      <w:r w:rsidR="005D3BA2">
        <w:rPr>
          <w:rFonts w:cstheme="minorHAnsi"/>
          <w:noProof/>
        </w:rPr>
        <w:drawing>
          <wp:anchor distT="0" distB="0" distL="114300" distR="114300" simplePos="0" relativeHeight="251698176" behindDoc="0" locked="0" layoutInCell="1" allowOverlap="1" wp14:anchorId="443E1655" wp14:editId="1CEB8C7A">
            <wp:simplePos x="0" y="0"/>
            <wp:positionH relativeFrom="column">
              <wp:posOffset>3270250</wp:posOffset>
            </wp:positionH>
            <wp:positionV relativeFrom="paragraph">
              <wp:posOffset>2830651</wp:posOffset>
            </wp:positionV>
            <wp:extent cx="2401570" cy="2099257"/>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027).png"/>
                    <pic:cNvPicPr/>
                  </pic:nvPicPr>
                  <pic:blipFill rotWithShape="1">
                    <a:blip r:embed="rId21" cstate="print">
                      <a:extLst>
                        <a:ext uri="{28A0092B-C50C-407E-A947-70E740481C1C}">
                          <a14:useLocalDpi xmlns:a14="http://schemas.microsoft.com/office/drawing/2010/main" val="0"/>
                        </a:ext>
                      </a:extLst>
                    </a:blip>
                    <a:srcRect l="59591" t="28602" b="18414"/>
                    <a:stretch/>
                  </pic:blipFill>
                  <pic:spPr bwMode="auto">
                    <a:xfrm>
                      <a:off x="0" y="0"/>
                      <a:ext cx="2401570" cy="2099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CA8">
        <w:rPr>
          <w:rFonts w:cstheme="minorHAnsi"/>
          <w:noProof/>
        </w:rPr>
        <w:drawing>
          <wp:anchor distT="0" distB="0" distL="114300" distR="114300" simplePos="0" relativeHeight="251697152" behindDoc="0" locked="0" layoutInCell="1" allowOverlap="1" wp14:anchorId="57C7228F" wp14:editId="0D85B31A">
            <wp:simplePos x="0" y="0"/>
            <wp:positionH relativeFrom="column">
              <wp:posOffset>38038</wp:posOffset>
            </wp:positionH>
            <wp:positionV relativeFrom="paragraph">
              <wp:posOffset>2704438</wp:posOffset>
            </wp:positionV>
            <wp:extent cx="2490337" cy="2214880"/>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26).png"/>
                    <pic:cNvPicPr/>
                  </pic:nvPicPr>
                  <pic:blipFill rotWithShape="1">
                    <a:blip r:embed="rId22" cstate="print">
                      <a:extLst>
                        <a:ext uri="{28A0092B-C50C-407E-A947-70E740481C1C}">
                          <a14:useLocalDpi xmlns:a14="http://schemas.microsoft.com/office/drawing/2010/main" val="0"/>
                        </a:ext>
                      </a:extLst>
                    </a:blip>
                    <a:srcRect l="58089" t="25677" b="18409"/>
                    <a:stretch/>
                  </pic:blipFill>
                  <pic:spPr bwMode="auto">
                    <a:xfrm>
                      <a:off x="0" y="0"/>
                      <a:ext cx="2490337" cy="221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CA8">
        <w:rPr>
          <w:rFonts w:cstheme="minorHAnsi"/>
          <w:noProof/>
        </w:rPr>
        <w:drawing>
          <wp:anchor distT="0" distB="0" distL="114300" distR="114300" simplePos="0" relativeHeight="251696128" behindDoc="0" locked="0" layoutInCell="1" allowOverlap="1" wp14:anchorId="5D34962E" wp14:editId="45724338">
            <wp:simplePos x="0" y="0"/>
            <wp:positionH relativeFrom="column">
              <wp:posOffset>3167774</wp:posOffset>
            </wp:positionH>
            <wp:positionV relativeFrom="paragraph">
              <wp:posOffset>205776</wp:posOffset>
            </wp:positionV>
            <wp:extent cx="2490040" cy="2124710"/>
            <wp:effectExtent l="0" t="0" r="5715"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025).png"/>
                    <pic:cNvPicPr/>
                  </pic:nvPicPr>
                  <pic:blipFill rotWithShape="1">
                    <a:blip r:embed="rId23" cstate="print">
                      <a:extLst>
                        <a:ext uri="{28A0092B-C50C-407E-A947-70E740481C1C}">
                          <a14:useLocalDpi xmlns:a14="http://schemas.microsoft.com/office/drawing/2010/main" val="0"/>
                        </a:ext>
                      </a:extLst>
                    </a:blip>
                    <a:srcRect l="58091" t="26652" b="19708"/>
                    <a:stretch/>
                  </pic:blipFill>
                  <pic:spPr bwMode="auto">
                    <a:xfrm>
                      <a:off x="0" y="0"/>
                      <a:ext cx="2490040" cy="212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CA8">
        <w:rPr>
          <w:rFonts w:cstheme="minorHAnsi"/>
          <w:noProof/>
        </w:rPr>
        <w:drawing>
          <wp:anchor distT="0" distB="0" distL="114300" distR="114300" simplePos="0" relativeHeight="251695104" behindDoc="0" locked="0" layoutInCell="1" allowOverlap="1" wp14:anchorId="4B899362" wp14:editId="77E800D9">
            <wp:simplePos x="0" y="0"/>
            <wp:positionH relativeFrom="margin">
              <wp:posOffset>-635</wp:posOffset>
            </wp:positionH>
            <wp:positionV relativeFrom="paragraph">
              <wp:posOffset>256952</wp:posOffset>
            </wp:positionV>
            <wp:extent cx="2439670" cy="20085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24).png"/>
                    <pic:cNvPicPr/>
                  </pic:nvPicPr>
                  <pic:blipFill rotWithShape="1">
                    <a:blip r:embed="rId24" cstate="print">
                      <a:extLst>
                        <a:ext uri="{28A0092B-C50C-407E-A947-70E740481C1C}">
                          <a14:useLocalDpi xmlns:a14="http://schemas.microsoft.com/office/drawing/2010/main" val="0"/>
                        </a:ext>
                      </a:extLst>
                    </a:blip>
                    <a:srcRect l="58941" t="28602" b="20679"/>
                    <a:stretch/>
                  </pic:blipFill>
                  <pic:spPr bwMode="auto">
                    <a:xfrm>
                      <a:off x="0" y="0"/>
                      <a:ext cx="2439670"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p>
    <w:p w:rsidR="00DC6AF0" w:rsidRPr="00DC6AF0" w:rsidRDefault="00DC6AF0" w:rsidP="00DC6AF0">
      <w:pPr>
        <w:rPr>
          <w:rFonts w:cstheme="minorHAnsi"/>
        </w:rPr>
      </w:pPr>
      <w:r>
        <w:rPr>
          <w:rFonts w:cstheme="minorHAnsi"/>
        </w:rPr>
        <w:t xml:space="preserve">These sets of graphs are comparing </w:t>
      </w:r>
      <w:r w:rsidR="00D2341B">
        <w:rPr>
          <w:rFonts w:cstheme="minorHAnsi"/>
        </w:rPr>
        <w:t xml:space="preserve">bound and unbound regions of DNA (i.e. bound or unbound to proteins of interest), thus evaluating how well the written code can distinguish between bound DNA (i.e. DNA sequences of interest, as they interact with protein) and unbound DNA (“junk” DNA between bound regions).  Looking at the plots, one can see that bound regions are much more structured, following a notable pattern focused around the center (i.e. no twist or no roll, etc.) as opposed to unbound DNA, which has no discernable pattern present in any of its plots.  In addition, looking at </w:t>
      </w:r>
      <w:proofErr w:type="spellStart"/>
      <w:r w:rsidR="00D2341B">
        <w:rPr>
          <w:rFonts w:cstheme="minorHAnsi"/>
        </w:rPr>
        <w:t>heatmaps</w:t>
      </w:r>
      <w:proofErr w:type="spellEnd"/>
      <w:r w:rsidR="00D2341B">
        <w:rPr>
          <w:rFonts w:cstheme="minorHAnsi"/>
        </w:rPr>
        <w:t>, a consistent pattern can be seen in bound DNA, dark regions running up through the middle of the plots, indicating a complex, while unbound regions have no discernable pattern once again.  Namely, this demonstrates the machine’s ability to distinguish these two types of DNA for experiments.</w:t>
      </w:r>
    </w:p>
    <w:p w:rsidR="00DC6AF0" w:rsidRPr="00DC6AF0" w:rsidRDefault="00DC6AF0" w:rsidP="00DC6AF0">
      <w:pPr>
        <w:rPr>
          <w:rFonts w:cstheme="minorHAnsi"/>
        </w:rPr>
      </w:pPr>
    </w:p>
    <w:p w:rsidR="00DC6AF0" w:rsidRPr="00DC6AF0" w:rsidRDefault="00DC6AF0" w:rsidP="00DC6AF0">
      <w:pPr>
        <w:tabs>
          <w:tab w:val="left" w:pos="7768"/>
        </w:tabs>
        <w:rPr>
          <w:rFonts w:cstheme="minorHAnsi"/>
        </w:rPr>
      </w:pPr>
      <w:r>
        <w:rPr>
          <w:rFonts w:cstheme="minorHAnsi"/>
        </w:rPr>
        <w:tab/>
      </w:r>
    </w:p>
    <w:p w:rsidR="00B70703" w:rsidRDefault="00913CA8">
      <w:pPr>
        <w:rPr>
          <w:rFonts w:cstheme="minorHAnsi"/>
        </w:rPr>
      </w:pPr>
      <w:r w:rsidRPr="00DC6AF0">
        <w:rPr>
          <w:rFonts w:cstheme="minorHAnsi"/>
        </w:rPr>
        <w:br w:type="page"/>
      </w:r>
    </w:p>
    <w:p w:rsidR="00F334C4" w:rsidRDefault="00B07F0C" w:rsidP="00BF3786">
      <w:pPr>
        <w:pStyle w:val="ListParagraph"/>
        <w:numPr>
          <w:ilvl w:val="0"/>
          <w:numId w:val="1"/>
        </w:numPr>
        <w:rPr>
          <w:rFonts w:cstheme="minorHAnsi"/>
        </w:rPr>
      </w:pPr>
      <w:r>
        <w:rPr>
          <w:rFonts w:cstheme="minorHAnsi"/>
        </w:rPr>
        <w:lastRenderedPageBreak/>
        <w:t>Below is the code used to build and plot the logistic-regression model and calculate its AUC score:</w:t>
      </w:r>
      <w:r w:rsidR="00B10E38">
        <w:rPr>
          <w:rFonts w:cstheme="minorHAnsi"/>
        </w:rPr>
        <w:t xml:space="preserve"> (highlighted portion was modified to shown working path)</w:t>
      </w:r>
    </w:p>
    <w:p w:rsidR="00B07F0C" w:rsidRDefault="00B07F0C" w:rsidP="00B07F0C">
      <w:pPr>
        <w:pStyle w:val="ListParagraph"/>
        <w:rPr>
          <w:rFonts w:cstheme="minorHAnsi"/>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w:t>
      </w:r>
    </w:p>
    <w:p w:rsidR="00B07F0C" w:rsidRPr="00B07F0C" w:rsidRDefault="00B07F0C" w:rsidP="00B07F0C">
      <w:pPr>
        <w:pStyle w:val="ListParagraph"/>
        <w:rPr>
          <w:rFonts w:ascii="Courier New" w:hAnsi="Courier New" w:cs="Courier New"/>
        </w:rPr>
      </w:pPr>
      <w:r w:rsidRPr="00B07F0C">
        <w:rPr>
          <w:rFonts w:ascii="Courier New" w:hAnsi="Courier New" w:cs="Courier New"/>
        </w:rPr>
        <w:t># 12.10.2016</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Logistic regression on </w:t>
      </w:r>
      <w:proofErr w:type="spellStart"/>
      <w:r w:rsidRPr="00B07F0C">
        <w:rPr>
          <w:rFonts w:ascii="Courier New" w:hAnsi="Courier New" w:cs="Courier New"/>
        </w:rPr>
        <w:t>ChIP-seq</w:t>
      </w:r>
      <w:proofErr w:type="spellEnd"/>
      <w:r w:rsidRPr="00B07F0C">
        <w:rPr>
          <w:rFonts w:ascii="Courier New" w:hAnsi="Courier New" w:cs="Courier New"/>
        </w:rPr>
        <w:t xml:space="preserve"> data</w:t>
      </w:r>
    </w:p>
    <w:p w:rsidR="00B07F0C" w:rsidRPr="00B07F0C" w:rsidRDefault="00B07F0C" w:rsidP="00B07F0C">
      <w:pPr>
        <w:pStyle w:val="ListParagraph"/>
        <w:rPr>
          <w:rFonts w:ascii="Courier New" w:hAnsi="Courier New" w:cs="Courier New"/>
        </w:rPr>
      </w:pPr>
      <w:r w:rsidRPr="00B07F0C">
        <w:rPr>
          <w:rFonts w:ascii="Courier New" w:hAnsi="Courier New" w:cs="Courier New"/>
        </w:rPr>
        <w:t># BISC 481</w:t>
      </w:r>
    </w:p>
    <w:p w:rsidR="00B07F0C" w:rsidRPr="00B07F0C" w:rsidRDefault="00B07F0C" w:rsidP="00B07F0C">
      <w:pPr>
        <w:pStyle w:val="ListParagraph"/>
        <w:rPr>
          <w:rFonts w:ascii="Courier New" w:hAnsi="Courier New" w:cs="Courier New"/>
        </w:rPr>
      </w:pPr>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Install packages</w:t>
      </w:r>
    </w:p>
    <w:p w:rsidR="00B07F0C" w:rsidRPr="00B07F0C" w:rsidRDefault="00B07F0C" w:rsidP="00B07F0C">
      <w:pPr>
        <w:pStyle w:val="ListParagraph"/>
        <w:rPr>
          <w:rFonts w:ascii="Courier New" w:hAnsi="Courier New" w:cs="Courier New"/>
        </w:rPr>
      </w:pPr>
      <w:proofErr w:type="spellStart"/>
      <w:proofErr w:type="gramStart"/>
      <w:r w:rsidRPr="00B07F0C">
        <w:rPr>
          <w:rFonts w:ascii="Courier New" w:hAnsi="Courier New" w:cs="Courier New"/>
        </w:rPr>
        <w:t>install.packages</w:t>
      </w:r>
      <w:proofErr w:type="spellEnd"/>
      <w:proofErr w:type="gramEnd"/>
      <w:r w:rsidRPr="00B07F0C">
        <w:rPr>
          <w:rFonts w:ascii="Courier New" w:hAnsi="Courier New" w:cs="Courier New"/>
        </w:rPr>
        <w:t>("caret")</w:t>
      </w:r>
    </w:p>
    <w:p w:rsidR="00B07F0C" w:rsidRPr="00B07F0C" w:rsidRDefault="00B07F0C" w:rsidP="00B07F0C">
      <w:pPr>
        <w:pStyle w:val="ListParagraph"/>
        <w:rPr>
          <w:rFonts w:ascii="Courier New" w:hAnsi="Courier New" w:cs="Courier New"/>
        </w:rPr>
      </w:pPr>
      <w:proofErr w:type="spellStart"/>
      <w:proofErr w:type="gramStart"/>
      <w:r w:rsidRPr="00B07F0C">
        <w:rPr>
          <w:rFonts w:ascii="Courier New" w:hAnsi="Courier New" w:cs="Courier New"/>
        </w:rPr>
        <w:t>install.packages</w:t>
      </w:r>
      <w:proofErr w:type="spellEnd"/>
      <w:proofErr w:type="gramEnd"/>
      <w:r w:rsidRPr="00B07F0C">
        <w:rPr>
          <w:rFonts w:ascii="Courier New" w:hAnsi="Courier New" w:cs="Courier New"/>
        </w:rPr>
        <w:t>("e1071")</w:t>
      </w:r>
    </w:p>
    <w:p w:rsidR="00B07F0C" w:rsidRPr="00B07F0C" w:rsidRDefault="00B07F0C" w:rsidP="00B07F0C">
      <w:pPr>
        <w:pStyle w:val="ListParagraph"/>
        <w:rPr>
          <w:rFonts w:ascii="Courier New" w:hAnsi="Courier New" w:cs="Courier New"/>
        </w:rPr>
      </w:pPr>
      <w:proofErr w:type="spellStart"/>
      <w:proofErr w:type="gramStart"/>
      <w:r w:rsidRPr="00B07F0C">
        <w:rPr>
          <w:rFonts w:ascii="Courier New" w:hAnsi="Courier New" w:cs="Courier New"/>
        </w:rPr>
        <w:t>install.packages</w:t>
      </w:r>
      <w:proofErr w:type="spellEnd"/>
      <w:proofErr w:type="gramEnd"/>
      <w:r w:rsidRPr="00B07F0C">
        <w:rPr>
          <w:rFonts w:ascii="Courier New" w:hAnsi="Courier New" w:cs="Courier New"/>
        </w:rPr>
        <w:t>("ROCR")</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biocLite</w:t>
      </w:r>
      <w:proofErr w:type="spellEnd"/>
      <w:r w:rsidRPr="00B07F0C">
        <w:rPr>
          <w:rFonts w:ascii="Courier New" w:hAnsi="Courier New" w:cs="Courier New"/>
        </w:rPr>
        <w:t>("</w:t>
      </w:r>
      <w:proofErr w:type="spellStart"/>
      <w:r w:rsidRPr="00B07F0C">
        <w:rPr>
          <w:rFonts w:ascii="Courier New" w:hAnsi="Courier New" w:cs="Courier New"/>
        </w:rPr>
        <w:t>Biostrings</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Initialization</w:t>
      </w:r>
    </w:p>
    <w:p w:rsidR="00B07F0C" w:rsidRPr="00B07F0C" w:rsidRDefault="00B07F0C" w:rsidP="00B07F0C">
      <w:pPr>
        <w:pStyle w:val="ListParagraph"/>
        <w:rPr>
          <w:rFonts w:ascii="Courier New" w:hAnsi="Courier New" w:cs="Courier New"/>
        </w:rPr>
      </w:pPr>
      <w:r w:rsidRPr="00B07F0C">
        <w:rPr>
          <w:rFonts w:ascii="Courier New" w:hAnsi="Courier New" w:cs="Courier New"/>
        </w:rPr>
        <w:t>library(</w:t>
      </w:r>
      <w:proofErr w:type="spellStart"/>
      <w:r w:rsidRPr="00B07F0C">
        <w:rPr>
          <w:rFonts w:ascii="Courier New" w:hAnsi="Courier New" w:cs="Courier New"/>
        </w:rPr>
        <w:t>DNAshapeR</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r w:rsidRPr="00B07F0C">
        <w:rPr>
          <w:rFonts w:ascii="Courier New" w:hAnsi="Courier New" w:cs="Courier New"/>
        </w:rPr>
        <w:t>library(caret)</w:t>
      </w:r>
    </w:p>
    <w:p w:rsidR="00B07F0C" w:rsidRPr="00B07F0C" w:rsidRDefault="00B07F0C" w:rsidP="00B07F0C">
      <w:pPr>
        <w:pStyle w:val="ListParagraph"/>
        <w:rPr>
          <w:rFonts w:ascii="Courier New" w:hAnsi="Courier New" w:cs="Courier New"/>
        </w:rPr>
      </w:pPr>
      <w:r w:rsidRPr="00B07F0C">
        <w:rPr>
          <w:rFonts w:ascii="Courier New" w:hAnsi="Courier New" w:cs="Courier New"/>
        </w:rPr>
        <w:t>library(ROCR)</w:t>
      </w:r>
    </w:p>
    <w:p w:rsidR="00B07F0C" w:rsidRPr="00B07F0C" w:rsidRDefault="00B07F0C" w:rsidP="00B07F0C">
      <w:pPr>
        <w:pStyle w:val="ListParagraph"/>
        <w:rPr>
          <w:rFonts w:ascii="Courier New" w:hAnsi="Courier New" w:cs="Courier New"/>
        </w:rPr>
      </w:pPr>
      <w:r w:rsidRPr="00B07F0C">
        <w:rPr>
          <w:rFonts w:ascii="Courier New" w:hAnsi="Courier New" w:cs="Courier New"/>
        </w:rPr>
        <w:t>library(</w:t>
      </w:r>
      <w:proofErr w:type="spellStart"/>
      <w:r w:rsidRPr="00B07F0C">
        <w:rPr>
          <w:rFonts w:ascii="Courier New" w:hAnsi="Courier New" w:cs="Courier New"/>
        </w:rPr>
        <w:t>Biostrings</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workingPath</w:t>
      </w:r>
      <w:proofErr w:type="spellEnd"/>
      <w:r w:rsidRPr="00B07F0C">
        <w:rPr>
          <w:rFonts w:ascii="Courier New" w:hAnsi="Courier New" w:cs="Courier New"/>
        </w:rPr>
        <w:t xml:space="preserve"> &lt;- "</w:t>
      </w:r>
      <w:r w:rsidRPr="00B10E38">
        <w:rPr>
          <w:rFonts w:ascii="Courier New" w:hAnsi="Courier New" w:cs="Courier New"/>
          <w:highlight w:val="yellow"/>
        </w:rPr>
        <w:t>C:\\Users\\David\\Desktop\\BISC481\\BISC481-master\\CTCF\\</w:t>
      </w:r>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Generate data for the </w:t>
      </w:r>
      <w:proofErr w:type="spellStart"/>
      <w:r w:rsidRPr="00B07F0C">
        <w:rPr>
          <w:rFonts w:ascii="Courier New" w:hAnsi="Courier New" w:cs="Courier New"/>
        </w:rPr>
        <w:t>classifcation</w:t>
      </w:r>
      <w:proofErr w:type="spellEnd"/>
      <w:r w:rsidRPr="00B07F0C">
        <w:rPr>
          <w:rFonts w:ascii="Courier New" w:hAnsi="Courier New" w:cs="Courier New"/>
        </w:rPr>
        <w:t xml:space="preserve"> (assign Y to bound and N </w:t>
      </w:r>
      <w:proofErr w:type="gramStart"/>
      <w:r w:rsidRPr="00B07F0C">
        <w:rPr>
          <w:rFonts w:ascii="Courier New" w:hAnsi="Courier New" w:cs="Courier New"/>
        </w:rPr>
        <w:t>to</w:t>
      </w:r>
      <w:proofErr w:type="gramEnd"/>
      <w:r w:rsidRPr="00B07F0C">
        <w:rPr>
          <w:rFonts w:ascii="Courier New" w:hAnsi="Courier New" w:cs="Courier New"/>
        </w:rPr>
        <w:t xml:space="preserve"> non-bound)</w:t>
      </w:r>
    </w:p>
    <w:p w:rsidR="00B07F0C" w:rsidRPr="00B07F0C" w:rsidRDefault="00B07F0C" w:rsidP="00B07F0C">
      <w:pPr>
        <w:pStyle w:val="ListParagraph"/>
        <w:rPr>
          <w:rFonts w:ascii="Courier New" w:hAnsi="Courier New" w:cs="Courier New"/>
        </w:rPr>
      </w:pPr>
      <w:r w:rsidRPr="00B07F0C">
        <w:rPr>
          <w:rFonts w:ascii="Courier New" w:hAnsi="Courier New" w:cs="Courier New"/>
        </w:rPr>
        <w:t># bound</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boundFasta</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readDNAStringSet</w:t>
      </w:r>
      <w:proofErr w:type="spellEnd"/>
      <w:r w:rsidRPr="00B07F0C">
        <w:rPr>
          <w:rFonts w:ascii="Courier New" w:hAnsi="Courier New" w:cs="Courier New"/>
        </w:rPr>
        <w:t>(</w:t>
      </w:r>
      <w:proofErr w:type="gramEnd"/>
      <w:r w:rsidRPr="00B07F0C">
        <w:rPr>
          <w:rFonts w:ascii="Courier New" w:hAnsi="Courier New" w:cs="Courier New"/>
        </w:rPr>
        <w:t>paste0(</w:t>
      </w:r>
      <w:proofErr w:type="spellStart"/>
      <w:r w:rsidRPr="00B07F0C">
        <w:rPr>
          <w:rFonts w:ascii="Courier New" w:hAnsi="Courier New" w:cs="Courier New"/>
        </w:rPr>
        <w:t>workingPath</w:t>
      </w:r>
      <w:proofErr w:type="spellEnd"/>
      <w:r w:rsidRPr="00B07F0C">
        <w:rPr>
          <w:rFonts w:ascii="Courier New" w:hAnsi="Courier New" w:cs="Courier New"/>
        </w:rPr>
        <w:t>, "bound_30.fa"))</w:t>
      </w:r>
    </w:p>
    <w:p w:rsidR="00B07F0C" w:rsidRPr="00B07F0C" w:rsidRDefault="00B07F0C" w:rsidP="00B07F0C">
      <w:pPr>
        <w:pStyle w:val="ListParagraph"/>
        <w:rPr>
          <w:rFonts w:ascii="Courier New" w:hAnsi="Courier New" w:cs="Courier New"/>
        </w:rPr>
      </w:pPr>
      <w:r w:rsidRPr="00B07F0C">
        <w:rPr>
          <w:rFonts w:ascii="Courier New" w:hAnsi="Courier New" w:cs="Courier New"/>
        </w:rPr>
        <w:t>sequences &lt;- paste(</w:t>
      </w:r>
      <w:proofErr w:type="spellStart"/>
      <w:r w:rsidRPr="00B07F0C">
        <w:rPr>
          <w:rFonts w:ascii="Courier New" w:hAnsi="Courier New" w:cs="Courier New"/>
        </w:rPr>
        <w:t>boundFasta</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boundTxt</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data.frame</w:t>
      </w:r>
      <w:proofErr w:type="spellEnd"/>
      <w:proofErr w:type="gramEnd"/>
      <w:r w:rsidRPr="00B07F0C">
        <w:rPr>
          <w:rFonts w:ascii="Courier New" w:hAnsi="Courier New" w:cs="Courier New"/>
        </w:rPr>
        <w:t>(</w:t>
      </w:r>
      <w:proofErr w:type="spellStart"/>
      <w:r w:rsidRPr="00B07F0C">
        <w:rPr>
          <w:rFonts w:ascii="Courier New" w:hAnsi="Courier New" w:cs="Courier New"/>
        </w:rPr>
        <w:t>seq</w:t>
      </w:r>
      <w:proofErr w:type="spellEnd"/>
      <w:r w:rsidRPr="00B07F0C">
        <w:rPr>
          <w:rFonts w:ascii="Courier New" w:hAnsi="Courier New" w:cs="Courier New"/>
        </w:rPr>
        <w:t xml:space="preserve">=sequences, </w:t>
      </w:r>
      <w:proofErr w:type="spellStart"/>
      <w:r w:rsidRPr="00B07F0C">
        <w:rPr>
          <w:rFonts w:ascii="Courier New" w:hAnsi="Courier New" w:cs="Courier New"/>
        </w:rPr>
        <w:t>isBound</w:t>
      </w:r>
      <w:proofErr w:type="spellEnd"/>
      <w:r w:rsidRPr="00B07F0C">
        <w:rPr>
          <w:rFonts w:ascii="Courier New" w:hAnsi="Courier New" w:cs="Courier New"/>
        </w:rPr>
        <w:t>="Y")</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non-bound</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nonboundFasta</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readDNAStringSet</w:t>
      </w:r>
      <w:proofErr w:type="spellEnd"/>
      <w:r w:rsidRPr="00B07F0C">
        <w:rPr>
          <w:rFonts w:ascii="Courier New" w:hAnsi="Courier New" w:cs="Courier New"/>
        </w:rPr>
        <w:t>(</w:t>
      </w:r>
      <w:proofErr w:type="gramEnd"/>
      <w:r w:rsidRPr="00B07F0C">
        <w:rPr>
          <w:rFonts w:ascii="Courier New" w:hAnsi="Courier New" w:cs="Courier New"/>
        </w:rPr>
        <w:t>paste0(</w:t>
      </w:r>
      <w:proofErr w:type="spellStart"/>
      <w:r w:rsidRPr="00B07F0C">
        <w:rPr>
          <w:rFonts w:ascii="Courier New" w:hAnsi="Courier New" w:cs="Courier New"/>
        </w:rPr>
        <w:t>workingPath</w:t>
      </w:r>
      <w:proofErr w:type="spellEnd"/>
      <w:r w:rsidRPr="00B07F0C">
        <w:rPr>
          <w:rFonts w:ascii="Courier New" w:hAnsi="Courier New" w:cs="Courier New"/>
        </w:rPr>
        <w:t>, "unbound_30.fa"))</w:t>
      </w:r>
    </w:p>
    <w:p w:rsidR="00B07F0C" w:rsidRPr="00B07F0C" w:rsidRDefault="00B07F0C" w:rsidP="00B07F0C">
      <w:pPr>
        <w:pStyle w:val="ListParagraph"/>
        <w:rPr>
          <w:rFonts w:ascii="Courier New" w:hAnsi="Courier New" w:cs="Courier New"/>
        </w:rPr>
      </w:pPr>
      <w:r w:rsidRPr="00B07F0C">
        <w:rPr>
          <w:rFonts w:ascii="Courier New" w:hAnsi="Courier New" w:cs="Courier New"/>
        </w:rPr>
        <w:t>sequences &lt;- paste(</w:t>
      </w:r>
      <w:proofErr w:type="spellStart"/>
      <w:r w:rsidRPr="00B07F0C">
        <w:rPr>
          <w:rFonts w:ascii="Courier New" w:hAnsi="Courier New" w:cs="Courier New"/>
        </w:rPr>
        <w:t>nonboundFasta</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nonboundTxt</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data.frame</w:t>
      </w:r>
      <w:proofErr w:type="spellEnd"/>
      <w:proofErr w:type="gramEnd"/>
      <w:r w:rsidRPr="00B07F0C">
        <w:rPr>
          <w:rFonts w:ascii="Courier New" w:hAnsi="Courier New" w:cs="Courier New"/>
        </w:rPr>
        <w:t>(</w:t>
      </w:r>
      <w:proofErr w:type="spellStart"/>
      <w:r w:rsidRPr="00B07F0C">
        <w:rPr>
          <w:rFonts w:ascii="Courier New" w:hAnsi="Courier New" w:cs="Courier New"/>
        </w:rPr>
        <w:t>seq</w:t>
      </w:r>
      <w:proofErr w:type="spellEnd"/>
      <w:r w:rsidRPr="00B07F0C">
        <w:rPr>
          <w:rFonts w:ascii="Courier New" w:hAnsi="Courier New" w:cs="Courier New"/>
        </w:rPr>
        <w:t xml:space="preserve">=sequences, </w:t>
      </w:r>
      <w:proofErr w:type="spellStart"/>
      <w:r w:rsidRPr="00B07F0C">
        <w:rPr>
          <w:rFonts w:ascii="Courier New" w:hAnsi="Courier New" w:cs="Courier New"/>
        </w:rPr>
        <w:t>isBound</w:t>
      </w:r>
      <w:proofErr w:type="spellEnd"/>
      <w:r w:rsidRPr="00B07F0C">
        <w:rPr>
          <w:rFonts w:ascii="Courier New" w:hAnsi="Courier New" w:cs="Courier New"/>
        </w:rPr>
        <w:t>="N")</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merge two datasets</w:t>
      </w:r>
    </w:p>
    <w:p w:rsidR="00B07F0C" w:rsidRPr="00B07F0C" w:rsidRDefault="00B07F0C" w:rsidP="00B07F0C">
      <w:pPr>
        <w:pStyle w:val="ListParagraph"/>
        <w:rPr>
          <w:rFonts w:ascii="Courier New" w:hAnsi="Courier New" w:cs="Courier New"/>
        </w:rPr>
      </w:pPr>
      <w:proofErr w:type="spellStart"/>
      <w:proofErr w:type="gramStart"/>
      <w:r w:rsidRPr="00B07F0C">
        <w:rPr>
          <w:rFonts w:ascii="Courier New" w:hAnsi="Courier New" w:cs="Courier New"/>
        </w:rPr>
        <w:t>writeXStringSet</w:t>
      </w:r>
      <w:proofErr w:type="spellEnd"/>
      <w:r w:rsidRPr="00B07F0C">
        <w:rPr>
          <w:rFonts w:ascii="Courier New" w:hAnsi="Courier New" w:cs="Courier New"/>
        </w:rPr>
        <w:t>( c</w:t>
      </w:r>
      <w:proofErr w:type="gramEnd"/>
      <w:r w:rsidRPr="00B07F0C">
        <w:rPr>
          <w:rFonts w:ascii="Courier New" w:hAnsi="Courier New" w:cs="Courier New"/>
        </w:rPr>
        <w:t>(</w:t>
      </w:r>
      <w:proofErr w:type="spellStart"/>
      <w:r w:rsidRPr="00B07F0C">
        <w:rPr>
          <w:rFonts w:ascii="Courier New" w:hAnsi="Courier New" w:cs="Courier New"/>
        </w:rPr>
        <w:t>boundFasta</w:t>
      </w:r>
      <w:proofErr w:type="spellEnd"/>
      <w:r w:rsidRPr="00B07F0C">
        <w:rPr>
          <w:rFonts w:ascii="Courier New" w:hAnsi="Courier New" w:cs="Courier New"/>
        </w:rPr>
        <w:t xml:space="preserve">, </w:t>
      </w:r>
      <w:proofErr w:type="spellStart"/>
      <w:r w:rsidRPr="00B07F0C">
        <w:rPr>
          <w:rFonts w:ascii="Courier New" w:hAnsi="Courier New" w:cs="Courier New"/>
        </w:rPr>
        <w:t>nonboundFasta</w:t>
      </w:r>
      <w:proofErr w:type="spellEnd"/>
      <w:r w:rsidRPr="00B07F0C">
        <w:rPr>
          <w:rFonts w:ascii="Courier New" w:hAnsi="Courier New" w:cs="Courier New"/>
        </w:rPr>
        <w:t>), paste0(</w:t>
      </w:r>
      <w:proofErr w:type="spellStart"/>
      <w:r w:rsidRPr="00B07F0C">
        <w:rPr>
          <w:rFonts w:ascii="Courier New" w:hAnsi="Courier New" w:cs="Courier New"/>
        </w:rPr>
        <w:t>workingPath</w:t>
      </w:r>
      <w:proofErr w:type="spellEnd"/>
      <w:r w:rsidRPr="00B07F0C">
        <w:rPr>
          <w:rFonts w:ascii="Courier New" w:hAnsi="Courier New" w:cs="Courier New"/>
        </w:rPr>
        <w:t>, "</w:t>
      </w:r>
      <w:proofErr w:type="spellStart"/>
      <w:r w:rsidRPr="00B07F0C">
        <w:rPr>
          <w:rFonts w:ascii="Courier New" w:hAnsi="Courier New" w:cs="Courier New"/>
        </w:rPr>
        <w:t>ctcf.fa</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exp_data</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rbind</w:t>
      </w:r>
      <w:proofErr w:type="spellEnd"/>
      <w:r w:rsidRPr="00B07F0C">
        <w:rPr>
          <w:rFonts w:ascii="Courier New" w:hAnsi="Courier New" w:cs="Courier New"/>
        </w:rPr>
        <w:t>(</w:t>
      </w:r>
      <w:proofErr w:type="spellStart"/>
      <w:proofErr w:type="gramEnd"/>
      <w:r w:rsidRPr="00B07F0C">
        <w:rPr>
          <w:rFonts w:ascii="Courier New" w:hAnsi="Courier New" w:cs="Courier New"/>
        </w:rPr>
        <w:t>boundTxt</w:t>
      </w:r>
      <w:proofErr w:type="spellEnd"/>
      <w:r w:rsidRPr="00B07F0C">
        <w:rPr>
          <w:rFonts w:ascii="Courier New" w:hAnsi="Courier New" w:cs="Courier New"/>
        </w:rPr>
        <w:t xml:space="preserve">, </w:t>
      </w:r>
      <w:proofErr w:type="spellStart"/>
      <w:r w:rsidRPr="00B07F0C">
        <w:rPr>
          <w:rFonts w:ascii="Courier New" w:hAnsi="Courier New" w:cs="Courier New"/>
        </w:rPr>
        <w:t>nonboundTxt</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w:t>
      </w:r>
      <w:proofErr w:type="spellStart"/>
      <w:r w:rsidRPr="00B07F0C">
        <w:rPr>
          <w:rFonts w:ascii="Courier New" w:hAnsi="Courier New" w:cs="Courier New"/>
        </w:rPr>
        <w:t>DNAshapeR</w:t>
      </w:r>
      <w:proofErr w:type="spellEnd"/>
      <w:r w:rsidRPr="00B07F0C">
        <w:rPr>
          <w:rFonts w:ascii="Courier New" w:hAnsi="Courier New" w:cs="Courier New"/>
        </w:rPr>
        <w:t xml:space="preserve"> prediction</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pred</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getShape</w:t>
      </w:r>
      <w:proofErr w:type="spellEnd"/>
      <w:r w:rsidRPr="00B07F0C">
        <w:rPr>
          <w:rFonts w:ascii="Courier New" w:hAnsi="Courier New" w:cs="Courier New"/>
        </w:rPr>
        <w:t>(</w:t>
      </w:r>
      <w:proofErr w:type="gramEnd"/>
      <w:r w:rsidRPr="00B07F0C">
        <w:rPr>
          <w:rFonts w:ascii="Courier New" w:hAnsi="Courier New" w:cs="Courier New"/>
        </w:rPr>
        <w:t>paste0(</w:t>
      </w:r>
      <w:proofErr w:type="spellStart"/>
      <w:r w:rsidRPr="00B07F0C">
        <w:rPr>
          <w:rFonts w:ascii="Courier New" w:hAnsi="Courier New" w:cs="Courier New"/>
        </w:rPr>
        <w:t>workingPath</w:t>
      </w:r>
      <w:proofErr w:type="spellEnd"/>
      <w:r w:rsidRPr="00B07F0C">
        <w:rPr>
          <w:rFonts w:ascii="Courier New" w:hAnsi="Courier New" w:cs="Courier New"/>
        </w:rPr>
        <w:t>, "</w:t>
      </w:r>
      <w:proofErr w:type="spellStart"/>
      <w:r w:rsidRPr="00B07F0C">
        <w:rPr>
          <w:rFonts w:ascii="Courier New" w:hAnsi="Courier New" w:cs="Courier New"/>
        </w:rPr>
        <w:t>ctcf.fa</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lastRenderedPageBreak/>
        <w:t>## Encode feature vectors</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featureType</w:t>
      </w:r>
      <w:proofErr w:type="spellEnd"/>
      <w:r w:rsidRPr="00B07F0C">
        <w:rPr>
          <w:rFonts w:ascii="Courier New" w:hAnsi="Courier New" w:cs="Courier New"/>
        </w:rPr>
        <w:t xml:space="preserve"> &lt;- </w:t>
      </w:r>
      <w:proofErr w:type="gramStart"/>
      <w:r w:rsidRPr="00B07F0C">
        <w:rPr>
          <w:rFonts w:ascii="Courier New" w:hAnsi="Courier New" w:cs="Courier New"/>
        </w:rPr>
        <w:t>c(</w:t>
      </w:r>
      <w:proofErr w:type="gramEnd"/>
      <w:r w:rsidRPr="00B07F0C">
        <w:rPr>
          <w:rFonts w:ascii="Courier New" w:hAnsi="Courier New" w:cs="Courier New"/>
        </w:rPr>
        <w:t>"1-mer", "1-shape")</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featureVector</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encodeSeqShape</w:t>
      </w:r>
      <w:proofErr w:type="spellEnd"/>
      <w:r w:rsidRPr="00B07F0C">
        <w:rPr>
          <w:rFonts w:ascii="Courier New" w:hAnsi="Courier New" w:cs="Courier New"/>
        </w:rPr>
        <w:t>(</w:t>
      </w:r>
      <w:proofErr w:type="gramEnd"/>
      <w:r w:rsidRPr="00B07F0C">
        <w:rPr>
          <w:rFonts w:ascii="Courier New" w:hAnsi="Courier New" w:cs="Courier New"/>
        </w:rPr>
        <w:t>paste0(</w:t>
      </w:r>
      <w:proofErr w:type="spellStart"/>
      <w:r w:rsidRPr="00B07F0C">
        <w:rPr>
          <w:rFonts w:ascii="Courier New" w:hAnsi="Courier New" w:cs="Courier New"/>
        </w:rPr>
        <w:t>workingPath</w:t>
      </w:r>
      <w:proofErr w:type="spellEnd"/>
      <w:r w:rsidRPr="00B07F0C">
        <w:rPr>
          <w:rFonts w:ascii="Courier New" w:hAnsi="Courier New" w:cs="Courier New"/>
        </w:rPr>
        <w:t>, "</w:t>
      </w:r>
      <w:proofErr w:type="spellStart"/>
      <w:r w:rsidRPr="00B07F0C">
        <w:rPr>
          <w:rFonts w:ascii="Courier New" w:hAnsi="Courier New" w:cs="Courier New"/>
        </w:rPr>
        <w:t>ctcf.fa</w:t>
      </w:r>
      <w:proofErr w:type="spellEnd"/>
      <w:r w:rsidRPr="00B07F0C">
        <w:rPr>
          <w:rFonts w:ascii="Courier New" w:hAnsi="Courier New" w:cs="Courier New"/>
        </w:rPr>
        <w:t xml:space="preserve">"), </w:t>
      </w:r>
      <w:proofErr w:type="spellStart"/>
      <w:r w:rsidRPr="00B07F0C">
        <w:rPr>
          <w:rFonts w:ascii="Courier New" w:hAnsi="Courier New" w:cs="Courier New"/>
        </w:rPr>
        <w:t>pred</w:t>
      </w:r>
      <w:proofErr w:type="spellEnd"/>
      <w:r w:rsidRPr="00B07F0C">
        <w:rPr>
          <w:rFonts w:ascii="Courier New" w:hAnsi="Courier New" w:cs="Courier New"/>
        </w:rPr>
        <w:t xml:space="preserve">, </w:t>
      </w:r>
      <w:proofErr w:type="spellStart"/>
      <w:r w:rsidRPr="00B07F0C">
        <w:rPr>
          <w:rFonts w:ascii="Courier New" w:hAnsi="Courier New" w:cs="Courier New"/>
        </w:rPr>
        <w:t>featureType</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df</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data.frame</w:t>
      </w:r>
      <w:proofErr w:type="spellEnd"/>
      <w:proofErr w:type="gramEnd"/>
      <w:r w:rsidRPr="00B07F0C">
        <w:rPr>
          <w:rFonts w:ascii="Courier New" w:hAnsi="Courier New" w:cs="Courier New"/>
        </w:rPr>
        <w:t>(</w:t>
      </w:r>
      <w:proofErr w:type="spellStart"/>
      <w:r w:rsidRPr="00B07F0C">
        <w:rPr>
          <w:rFonts w:ascii="Courier New" w:hAnsi="Courier New" w:cs="Courier New"/>
        </w:rPr>
        <w:t>isBound</w:t>
      </w:r>
      <w:proofErr w:type="spellEnd"/>
      <w:r w:rsidRPr="00B07F0C">
        <w:rPr>
          <w:rFonts w:ascii="Courier New" w:hAnsi="Courier New" w:cs="Courier New"/>
        </w:rPr>
        <w:t xml:space="preserve"> = </w:t>
      </w:r>
      <w:proofErr w:type="spellStart"/>
      <w:r w:rsidRPr="00B07F0C">
        <w:rPr>
          <w:rFonts w:ascii="Courier New" w:hAnsi="Courier New" w:cs="Courier New"/>
        </w:rPr>
        <w:t>exp_data$isBound</w:t>
      </w:r>
      <w:proofErr w:type="spellEnd"/>
      <w:r w:rsidRPr="00B07F0C">
        <w:rPr>
          <w:rFonts w:ascii="Courier New" w:hAnsi="Courier New" w:cs="Courier New"/>
        </w:rPr>
        <w:t xml:space="preserve">, </w:t>
      </w:r>
      <w:proofErr w:type="spellStart"/>
      <w:r w:rsidRPr="00B07F0C">
        <w:rPr>
          <w:rFonts w:ascii="Courier New" w:hAnsi="Courier New" w:cs="Courier New"/>
        </w:rPr>
        <w:t>featureVector</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Logistic regression</w:t>
      </w:r>
    </w:p>
    <w:p w:rsidR="00B07F0C" w:rsidRPr="00B07F0C" w:rsidRDefault="00B07F0C" w:rsidP="00B07F0C">
      <w:pPr>
        <w:pStyle w:val="ListParagraph"/>
        <w:rPr>
          <w:rFonts w:ascii="Courier New" w:hAnsi="Courier New" w:cs="Courier New"/>
        </w:rPr>
      </w:pPr>
      <w:r w:rsidRPr="00B07F0C">
        <w:rPr>
          <w:rFonts w:ascii="Courier New" w:hAnsi="Courier New" w:cs="Courier New"/>
        </w:rPr>
        <w:t># Set parameters for Caret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trainControl</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trainControl</w:t>
      </w:r>
      <w:proofErr w:type="spellEnd"/>
      <w:r w:rsidRPr="00B07F0C">
        <w:rPr>
          <w:rFonts w:ascii="Courier New" w:hAnsi="Courier New" w:cs="Courier New"/>
        </w:rPr>
        <w:t>(</w:t>
      </w:r>
      <w:proofErr w:type="gramEnd"/>
      <w:r w:rsidRPr="00B07F0C">
        <w:rPr>
          <w:rFonts w:ascii="Courier New" w:hAnsi="Courier New" w:cs="Courier New"/>
        </w:rPr>
        <w:t xml:space="preserve">method = "cv", number = 10, </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w:t>
      </w:r>
      <w:proofErr w:type="spellStart"/>
      <w:r w:rsidRPr="00B07F0C">
        <w:rPr>
          <w:rFonts w:ascii="Courier New" w:hAnsi="Courier New" w:cs="Courier New"/>
        </w:rPr>
        <w:t>savePredictions</w:t>
      </w:r>
      <w:proofErr w:type="spellEnd"/>
      <w:r w:rsidRPr="00B07F0C">
        <w:rPr>
          <w:rFonts w:ascii="Courier New" w:hAnsi="Courier New" w:cs="Courier New"/>
        </w:rPr>
        <w:t xml:space="preserve"> = TRUE, </w:t>
      </w:r>
      <w:proofErr w:type="spellStart"/>
      <w:r w:rsidRPr="00B07F0C">
        <w:rPr>
          <w:rFonts w:ascii="Courier New" w:hAnsi="Courier New" w:cs="Courier New"/>
        </w:rPr>
        <w:t>classProbs</w:t>
      </w:r>
      <w:proofErr w:type="spellEnd"/>
      <w:r w:rsidRPr="00B07F0C">
        <w:rPr>
          <w:rFonts w:ascii="Courier New" w:hAnsi="Courier New" w:cs="Courier New"/>
        </w:rPr>
        <w:t xml:space="preserve"> = TRUE)</w:t>
      </w:r>
    </w:p>
    <w:p w:rsidR="00B07F0C" w:rsidRPr="00B07F0C" w:rsidRDefault="00B07F0C" w:rsidP="00B07F0C">
      <w:pPr>
        <w:pStyle w:val="ListParagraph"/>
        <w:rPr>
          <w:rFonts w:ascii="Courier New" w:hAnsi="Courier New" w:cs="Courier New"/>
        </w:rPr>
      </w:pPr>
      <w:r w:rsidRPr="00B07F0C">
        <w:rPr>
          <w:rFonts w:ascii="Courier New" w:hAnsi="Courier New" w:cs="Courier New"/>
        </w:rPr>
        <w:t># Perform prediction</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model &lt;- </w:t>
      </w:r>
      <w:proofErr w:type="gramStart"/>
      <w:r w:rsidRPr="00B07F0C">
        <w:rPr>
          <w:rFonts w:ascii="Courier New" w:hAnsi="Courier New" w:cs="Courier New"/>
        </w:rPr>
        <w:t>train(</w:t>
      </w:r>
      <w:proofErr w:type="spellStart"/>
      <w:proofErr w:type="gramEnd"/>
      <w:r w:rsidRPr="00B07F0C">
        <w:rPr>
          <w:rFonts w:ascii="Courier New" w:hAnsi="Courier New" w:cs="Courier New"/>
        </w:rPr>
        <w:t>isBound</w:t>
      </w:r>
      <w:proofErr w:type="spellEnd"/>
      <w:r w:rsidRPr="00B07F0C">
        <w:rPr>
          <w:rFonts w:ascii="Courier New" w:hAnsi="Courier New" w:cs="Courier New"/>
        </w:rPr>
        <w:t xml:space="preserve">~ ., data = </w:t>
      </w:r>
      <w:proofErr w:type="spellStart"/>
      <w:r w:rsidRPr="00B07F0C">
        <w:rPr>
          <w:rFonts w:ascii="Courier New" w:hAnsi="Courier New" w:cs="Courier New"/>
        </w:rPr>
        <w:t>df</w:t>
      </w:r>
      <w:proofErr w:type="spellEnd"/>
      <w:r w:rsidRPr="00B07F0C">
        <w:rPr>
          <w:rFonts w:ascii="Courier New" w:hAnsi="Courier New" w:cs="Courier New"/>
        </w:rPr>
        <w:t xml:space="preserve">, </w:t>
      </w:r>
      <w:proofErr w:type="spellStart"/>
      <w:r w:rsidRPr="00B07F0C">
        <w:rPr>
          <w:rFonts w:ascii="Courier New" w:hAnsi="Courier New" w:cs="Courier New"/>
        </w:rPr>
        <w:t>trControl</w:t>
      </w:r>
      <w:proofErr w:type="spellEnd"/>
      <w:r w:rsidRPr="00B07F0C">
        <w:rPr>
          <w:rFonts w:ascii="Courier New" w:hAnsi="Courier New" w:cs="Courier New"/>
        </w:rPr>
        <w:t xml:space="preserve"> = </w:t>
      </w:r>
      <w:proofErr w:type="spellStart"/>
      <w:r w:rsidRPr="00B07F0C">
        <w:rPr>
          <w:rFonts w:ascii="Courier New" w:hAnsi="Courier New" w:cs="Courier New"/>
        </w:rPr>
        <w:t>trainControl</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method = "</w:t>
      </w:r>
      <w:proofErr w:type="spellStart"/>
      <w:r w:rsidRPr="00B07F0C">
        <w:rPr>
          <w:rFonts w:ascii="Courier New" w:hAnsi="Courier New" w:cs="Courier New"/>
        </w:rPr>
        <w:t>glm</w:t>
      </w:r>
      <w:proofErr w:type="spellEnd"/>
      <w:r w:rsidRPr="00B07F0C">
        <w:rPr>
          <w:rFonts w:ascii="Courier New" w:hAnsi="Courier New" w:cs="Courier New"/>
        </w:rPr>
        <w:t>", family = binomial, metric ="ROC")</w:t>
      </w:r>
    </w:p>
    <w:p w:rsidR="00B07F0C" w:rsidRPr="00B07F0C" w:rsidRDefault="00B07F0C" w:rsidP="00B07F0C">
      <w:pPr>
        <w:pStyle w:val="ListParagraph"/>
        <w:rPr>
          <w:rFonts w:ascii="Courier New" w:hAnsi="Courier New" w:cs="Courier New"/>
        </w:rPr>
      </w:pPr>
      <w:r w:rsidRPr="00B07F0C">
        <w:rPr>
          <w:rFonts w:ascii="Courier New" w:hAnsi="Courier New" w:cs="Courier New"/>
        </w:rPr>
        <w:t>summary(model)</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Plot AUROC</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prediction &lt;- </w:t>
      </w:r>
      <w:proofErr w:type="gramStart"/>
      <w:r w:rsidRPr="00B07F0C">
        <w:rPr>
          <w:rFonts w:ascii="Courier New" w:hAnsi="Courier New" w:cs="Courier New"/>
        </w:rPr>
        <w:t xml:space="preserve">prediction( </w:t>
      </w:r>
      <w:proofErr w:type="spellStart"/>
      <w:r w:rsidRPr="00B07F0C">
        <w:rPr>
          <w:rFonts w:ascii="Courier New" w:hAnsi="Courier New" w:cs="Courier New"/>
        </w:rPr>
        <w:t>model</w:t>
      </w:r>
      <w:proofErr w:type="gramEnd"/>
      <w:r w:rsidRPr="00B07F0C">
        <w:rPr>
          <w:rFonts w:ascii="Courier New" w:hAnsi="Courier New" w:cs="Courier New"/>
        </w:rPr>
        <w:t>$pred$Y</w:t>
      </w:r>
      <w:proofErr w:type="spellEnd"/>
      <w:r w:rsidRPr="00B07F0C">
        <w:rPr>
          <w:rFonts w:ascii="Courier New" w:hAnsi="Courier New" w:cs="Courier New"/>
        </w:rPr>
        <w:t xml:space="preserve">, </w:t>
      </w:r>
      <w:proofErr w:type="spellStart"/>
      <w:r w:rsidRPr="00B07F0C">
        <w:rPr>
          <w:rFonts w:ascii="Courier New" w:hAnsi="Courier New" w:cs="Courier New"/>
        </w:rPr>
        <w:t>model$pred$obs</w:t>
      </w:r>
      <w:proofErr w:type="spellEnd"/>
      <w:r w:rsidRPr="00B07F0C">
        <w:rPr>
          <w:rFonts w:ascii="Courier New" w:hAnsi="Courier New" w:cs="Courier New"/>
        </w:rPr>
        <w:t xml:space="preserve"> )</w:t>
      </w: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performance &lt;- </w:t>
      </w:r>
      <w:proofErr w:type="gramStart"/>
      <w:r w:rsidRPr="00B07F0C">
        <w:rPr>
          <w:rFonts w:ascii="Courier New" w:hAnsi="Courier New" w:cs="Courier New"/>
        </w:rPr>
        <w:t>performance( prediction</w:t>
      </w:r>
      <w:proofErr w:type="gramEnd"/>
      <w:r w:rsidRPr="00B07F0C">
        <w:rPr>
          <w:rFonts w:ascii="Courier New" w:hAnsi="Courier New" w:cs="Courier New"/>
        </w:rPr>
        <w:t>, "</w:t>
      </w:r>
      <w:proofErr w:type="spellStart"/>
      <w:r w:rsidRPr="00B07F0C">
        <w:rPr>
          <w:rFonts w:ascii="Courier New" w:hAnsi="Courier New" w:cs="Courier New"/>
        </w:rPr>
        <w:t>tpr</w:t>
      </w:r>
      <w:proofErr w:type="spellEnd"/>
      <w:r w:rsidRPr="00B07F0C">
        <w:rPr>
          <w:rFonts w:ascii="Courier New" w:hAnsi="Courier New" w:cs="Courier New"/>
        </w:rPr>
        <w:t>", "</w:t>
      </w:r>
      <w:proofErr w:type="spellStart"/>
      <w:r w:rsidRPr="00B07F0C">
        <w:rPr>
          <w:rFonts w:ascii="Courier New" w:hAnsi="Courier New" w:cs="Courier New"/>
        </w:rPr>
        <w:t>fpr</w:t>
      </w:r>
      <w:proofErr w:type="spellEnd"/>
      <w:r w:rsidRPr="00B07F0C">
        <w:rPr>
          <w:rFonts w:ascii="Courier New" w:hAnsi="Courier New" w:cs="Courier New"/>
        </w:rPr>
        <w:t>" )</w:t>
      </w:r>
    </w:p>
    <w:p w:rsidR="00B07F0C" w:rsidRPr="00B07F0C" w:rsidRDefault="00B07F0C" w:rsidP="00B07F0C">
      <w:pPr>
        <w:pStyle w:val="ListParagraph"/>
        <w:rPr>
          <w:rFonts w:ascii="Courier New" w:hAnsi="Courier New" w:cs="Courier New"/>
        </w:rPr>
      </w:pPr>
      <w:r w:rsidRPr="00B07F0C">
        <w:rPr>
          <w:rFonts w:ascii="Courier New" w:hAnsi="Courier New" w:cs="Courier New"/>
        </w:rPr>
        <w:t>plot(performance)</w:t>
      </w:r>
    </w:p>
    <w:p w:rsidR="00B07F0C" w:rsidRPr="00B07F0C" w:rsidRDefault="00B07F0C" w:rsidP="00B07F0C">
      <w:pPr>
        <w:pStyle w:val="ListParagraph"/>
        <w:rPr>
          <w:rFonts w:ascii="Courier New" w:hAnsi="Courier New" w:cs="Courier New"/>
        </w:rPr>
      </w:pPr>
    </w:p>
    <w:p w:rsidR="00B07F0C" w:rsidRPr="00B07F0C" w:rsidRDefault="00B07F0C" w:rsidP="00B07F0C">
      <w:pPr>
        <w:pStyle w:val="ListParagraph"/>
        <w:rPr>
          <w:rFonts w:ascii="Courier New" w:hAnsi="Courier New" w:cs="Courier New"/>
        </w:rPr>
      </w:pPr>
      <w:r w:rsidRPr="00B07F0C">
        <w:rPr>
          <w:rFonts w:ascii="Courier New" w:hAnsi="Courier New" w:cs="Courier New"/>
        </w:rPr>
        <w:t xml:space="preserve">## </w:t>
      </w:r>
      <w:proofErr w:type="spellStart"/>
      <w:r w:rsidRPr="00B07F0C">
        <w:rPr>
          <w:rFonts w:ascii="Courier New" w:hAnsi="Courier New" w:cs="Courier New"/>
        </w:rPr>
        <w:t>Caluculate</w:t>
      </w:r>
      <w:proofErr w:type="spellEnd"/>
      <w:r w:rsidRPr="00B07F0C">
        <w:rPr>
          <w:rFonts w:ascii="Courier New" w:hAnsi="Courier New" w:cs="Courier New"/>
        </w:rPr>
        <w:t xml:space="preserve"> AUROC</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auc</w:t>
      </w:r>
      <w:proofErr w:type="spellEnd"/>
      <w:r w:rsidRPr="00B07F0C">
        <w:rPr>
          <w:rFonts w:ascii="Courier New" w:hAnsi="Courier New" w:cs="Courier New"/>
        </w:rPr>
        <w:t xml:space="preserve"> &lt;- </w:t>
      </w:r>
      <w:proofErr w:type="gramStart"/>
      <w:r w:rsidRPr="00B07F0C">
        <w:rPr>
          <w:rFonts w:ascii="Courier New" w:hAnsi="Courier New" w:cs="Courier New"/>
        </w:rPr>
        <w:t>performance(</w:t>
      </w:r>
      <w:proofErr w:type="gramEnd"/>
      <w:r w:rsidRPr="00B07F0C">
        <w:rPr>
          <w:rFonts w:ascii="Courier New" w:hAnsi="Courier New" w:cs="Courier New"/>
        </w:rPr>
        <w:t>prediction, "</w:t>
      </w:r>
      <w:proofErr w:type="spellStart"/>
      <w:r w:rsidRPr="00B07F0C">
        <w:rPr>
          <w:rFonts w:ascii="Courier New" w:hAnsi="Courier New" w:cs="Courier New"/>
        </w:rPr>
        <w:t>auc</w:t>
      </w:r>
      <w:proofErr w:type="spellEnd"/>
      <w:r w:rsidRPr="00B07F0C">
        <w:rPr>
          <w:rFonts w:ascii="Courier New" w:hAnsi="Courier New" w:cs="Courier New"/>
        </w:rPr>
        <w:t>")</w:t>
      </w:r>
    </w:p>
    <w:p w:rsidR="00B07F0C" w:rsidRPr="00B07F0C" w:rsidRDefault="00B07F0C" w:rsidP="00B07F0C">
      <w:pPr>
        <w:pStyle w:val="ListParagraph"/>
        <w:rPr>
          <w:rFonts w:ascii="Courier New" w:hAnsi="Courier New" w:cs="Courier New"/>
        </w:rPr>
      </w:pPr>
      <w:proofErr w:type="spellStart"/>
      <w:r w:rsidRPr="00B07F0C">
        <w:rPr>
          <w:rFonts w:ascii="Courier New" w:hAnsi="Courier New" w:cs="Courier New"/>
        </w:rPr>
        <w:t>auc</w:t>
      </w:r>
      <w:proofErr w:type="spellEnd"/>
      <w:r w:rsidRPr="00B07F0C">
        <w:rPr>
          <w:rFonts w:ascii="Courier New" w:hAnsi="Courier New" w:cs="Courier New"/>
        </w:rPr>
        <w:t xml:space="preserve"> &lt;- </w:t>
      </w:r>
      <w:proofErr w:type="spellStart"/>
      <w:proofErr w:type="gramStart"/>
      <w:r w:rsidRPr="00B07F0C">
        <w:rPr>
          <w:rFonts w:ascii="Courier New" w:hAnsi="Courier New" w:cs="Courier New"/>
        </w:rPr>
        <w:t>unlist</w:t>
      </w:r>
      <w:proofErr w:type="spellEnd"/>
      <w:r w:rsidRPr="00B07F0C">
        <w:rPr>
          <w:rFonts w:ascii="Courier New" w:hAnsi="Courier New" w:cs="Courier New"/>
        </w:rPr>
        <w:t>(</w:t>
      </w:r>
      <w:proofErr w:type="gramEnd"/>
      <w:r w:rsidRPr="00B07F0C">
        <w:rPr>
          <w:rFonts w:ascii="Courier New" w:hAnsi="Courier New" w:cs="Courier New"/>
        </w:rPr>
        <w:t>slot(</w:t>
      </w:r>
      <w:proofErr w:type="spellStart"/>
      <w:r w:rsidRPr="00B07F0C">
        <w:rPr>
          <w:rFonts w:ascii="Courier New" w:hAnsi="Courier New" w:cs="Courier New"/>
        </w:rPr>
        <w:t>auc</w:t>
      </w:r>
      <w:proofErr w:type="spellEnd"/>
      <w:r w:rsidRPr="00B07F0C">
        <w:rPr>
          <w:rFonts w:ascii="Courier New" w:hAnsi="Courier New" w:cs="Courier New"/>
        </w:rPr>
        <w:t>, "</w:t>
      </w:r>
      <w:proofErr w:type="spellStart"/>
      <w:r w:rsidRPr="00B07F0C">
        <w:rPr>
          <w:rFonts w:ascii="Courier New" w:hAnsi="Courier New" w:cs="Courier New"/>
        </w:rPr>
        <w:t>y.values</w:t>
      </w:r>
      <w:proofErr w:type="spellEnd"/>
      <w:r w:rsidRPr="00B07F0C">
        <w:rPr>
          <w:rFonts w:ascii="Courier New" w:hAnsi="Courier New" w:cs="Courier New"/>
        </w:rPr>
        <w:t>"))</w:t>
      </w:r>
    </w:p>
    <w:p w:rsidR="00B07F0C" w:rsidRDefault="00B07F0C" w:rsidP="00B07F0C">
      <w:pPr>
        <w:pStyle w:val="ListParagraph"/>
        <w:rPr>
          <w:rFonts w:ascii="Courier New" w:hAnsi="Courier New" w:cs="Courier New"/>
        </w:rPr>
      </w:pPr>
      <w:proofErr w:type="spellStart"/>
      <w:r w:rsidRPr="00B07F0C">
        <w:rPr>
          <w:rFonts w:ascii="Courier New" w:hAnsi="Courier New" w:cs="Courier New"/>
        </w:rPr>
        <w:t>auc</w:t>
      </w:r>
      <w:proofErr w:type="spellEnd"/>
    </w:p>
    <w:p w:rsidR="00626D34" w:rsidRDefault="00B10E38" w:rsidP="00626D34">
      <w:pPr>
        <w:jc w:val="center"/>
        <w:rPr>
          <w:rFonts w:cstheme="minorHAnsi"/>
        </w:rPr>
      </w:pPr>
      <w:r>
        <w:rPr>
          <w:rFonts w:cstheme="minorHAnsi"/>
        </w:rPr>
        <w:t>AUC output was 0.8380298.</w:t>
      </w:r>
    </w:p>
    <w:p w:rsidR="00B10E38" w:rsidRPr="00B10E38" w:rsidRDefault="00B10E38" w:rsidP="00626D34">
      <w:pPr>
        <w:jc w:val="center"/>
        <w:rPr>
          <w:rFonts w:cstheme="minorHAnsi"/>
        </w:rPr>
      </w:pPr>
      <w:r>
        <w:rPr>
          <w:rFonts w:cstheme="minorHAnsi"/>
          <w:noProof/>
        </w:rPr>
        <w:drawing>
          <wp:inline distT="0" distB="0" distL="0" distR="0">
            <wp:extent cx="2507207" cy="303414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19).png"/>
                    <pic:cNvPicPr/>
                  </pic:nvPicPr>
                  <pic:blipFill rotWithShape="1">
                    <a:blip r:embed="rId25" cstate="print">
                      <a:extLst>
                        <a:ext uri="{28A0092B-C50C-407E-A947-70E740481C1C}">
                          <a14:useLocalDpi xmlns:a14="http://schemas.microsoft.com/office/drawing/2010/main" val="0"/>
                        </a:ext>
                      </a:extLst>
                    </a:blip>
                    <a:srcRect l="56878" t="17657" r="929" b="5752"/>
                    <a:stretch/>
                  </pic:blipFill>
                  <pic:spPr bwMode="auto">
                    <a:xfrm>
                      <a:off x="0" y="0"/>
                      <a:ext cx="2507783" cy="3034844"/>
                    </a:xfrm>
                    <a:prstGeom prst="rect">
                      <a:avLst/>
                    </a:prstGeom>
                    <a:ln>
                      <a:noFill/>
                    </a:ln>
                    <a:extLst>
                      <a:ext uri="{53640926-AAD7-44D8-BBD7-CCE9431645EC}">
                        <a14:shadowObscured xmlns:a14="http://schemas.microsoft.com/office/drawing/2010/main"/>
                      </a:ext>
                    </a:extLst>
                  </pic:spPr>
                </pic:pic>
              </a:graphicData>
            </a:graphic>
          </wp:inline>
        </w:drawing>
      </w:r>
    </w:p>
    <w:p w:rsidR="00B10E38" w:rsidRPr="00626D34" w:rsidRDefault="00626D34" w:rsidP="00B10E38">
      <w:pPr>
        <w:rPr>
          <w:rFonts w:cstheme="minorHAnsi"/>
        </w:rPr>
      </w:pPr>
      <w:r w:rsidRPr="00626D34">
        <w:rPr>
          <w:rFonts w:cstheme="minorHAnsi"/>
        </w:rPr>
        <w:lastRenderedPageBreak/>
        <w:t xml:space="preserve">This plot demonstrates the machine’s </w:t>
      </w:r>
      <w:r>
        <w:rPr>
          <w:rFonts w:cstheme="minorHAnsi"/>
        </w:rPr>
        <w:t>likelihood of generating a true positive (i.e. a real result) versus a false positive (i.e. a fake/incorrect resul</w:t>
      </w:r>
      <w:r w:rsidR="00253A85">
        <w:rPr>
          <w:rFonts w:cstheme="minorHAnsi"/>
        </w:rPr>
        <w:t xml:space="preserve">t).  AUC, or area under the curve, is a </w:t>
      </w:r>
      <w:proofErr w:type="spellStart"/>
      <w:r w:rsidR="00253A85">
        <w:rPr>
          <w:rFonts w:cstheme="minorHAnsi"/>
        </w:rPr>
        <w:t>classfier</w:t>
      </w:r>
      <w:proofErr w:type="spellEnd"/>
      <w:r w:rsidR="00253A85">
        <w:rPr>
          <w:rFonts w:cstheme="minorHAnsi"/>
        </w:rPr>
        <w:t xml:space="preserve"> for the model being tested: a high AUC means that the rate of true positive results is much higher than the rate of false positives, an important quality for a model.  This can be seen in the shape of the graph as well, as the slope (i.e. rise over run, respectively true positive over false positive) is steep, indicating a greater increase in true positives in comparison to false positives.  The machine’s ability to distinguish bound vs unbound regions of DNA is rather good.</w:t>
      </w:r>
    </w:p>
    <w:sectPr w:rsidR="00B10E38" w:rsidRPr="00626D34">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B51" w:rsidRDefault="00FB5B51" w:rsidP="00A51E45">
      <w:pPr>
        <w:spacing w:after="0" w:line="240" w:lineRule="auto"/>
      </w:pPr>
      <w:r>
        <w:separator/>
      </w:r>
    </w:p>
  </w:endnote>
  <w:endnote w:type="continuationSeparator" w:id="0">
    <w:p w:rsidR="00FB5B51" w:rsidRDefault="00FB5B51" w:rsidP="00A51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B51" w:rsidRDefault="00FB5B51" w:rsidP="00A51E45">
      <w:pPr>
        <w:spacing w:after="0" w:line="240" w:lineRule="auto"/>
      </w:pPr>
      <w:r>
        <w:separator/>
      </w:r>
    </w:p>
  </w:footnote>
  <w:footnote w:type="continuationSeparator" w:id="0">
    <w:p w:rsidR="00FB5B51" w:rsidRDefault="00FB5B51" w:rsidP="00A51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Header"/>
    </w:pPr>
    <w:r>
      <w:t xml:space="preserve">David Manahan BISC481 </w:t>
    </w:r>
    <w:r>
      <w:t>HW3</w:t>
    </w:r>
    <w:bookmarkStart w:id="8" w:name="_GoBack"/>
    <w:bookmarkEnd w:id="8"/>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E45" w:rsidRDefault="00A51E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63339"/>
    <w:multiLevelType w:val="hybridMultilevel"/>
    <w:tmpl w:val="AD24AE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nahan">
    <w15:presenceInfo w15:providerId="Windows Live" w15:userId="3987ff230c476c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90"/>
    <w:rsid w:val="000F3A84"/>
    <w:rsid w:val="00100A15"/>
    <w:rsid w:val="001970AF"/>
    <w:rsid w:val="001E437C"/>
    <w:rsid w:val="00253A85"/>
    <w:rsid w:val="00272C70"/>
    <w:rsid w:val="00456E90"/>
    <w:rsid w:val="004E2E28"/>
    <w:rsid w:val="005D3BA2"/>
    <w:rsid w:val="00626D34"/>
    <w:rsid w:val="00712337"/>
    <w:rsid w:val="0086478C"/>
    <w:rsid w:val="0087477E"/>
    <w:rsid w:val="00895B21"/>
    <w:rsid w:val="008B70A1"/>
    <w:rsid w:val="00913CA8"/>
    <w:rsid w:val="00A12AA8"/>
    <w:rsid w:val="00A51E45"/>
    <w:rsid w:val="00B07F0C"/>
    <w:rsid w:val="00B10E38"/>
    <w:rsid w:val="00B70703"/>
    <w:rsid w:val="00B70802"/>
    <w:rsid w:val="00BF3786"/>
    <w:rsid w:val="00C6207D"/>
    <w:rsid w:val="00D2341B"/>
    <w:rsid w:val="00DC6AF0"/>
    <w:rsid w:val="00E8157A"/>
    <w:rsid w:val="00F334C4"/>
    <w:rsid w:val="00FB5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52630"/>
  <w15:chartTrackingRefBased/>
  <w15:docId w15:val="{B2157895-0371-4857-8BE8-BFFE39187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6E90"/>
    <w:pPr>
      <w:ind w:left="720"/>
      <w:contextualSpacing/>
    </w:pPr>
  </w:style>
  <w:style w:type="table" w:styleId="TableGrid">
    <w:name w:val="Table Grid"/>
    <w:basedOn w:val="TableNormal"/>
    <w:uiPriority w:val="39"/>
    <w:rsid w:val="00E8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3B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BA2"/>
    <w:rPr>
      <w:rFonts w:ascii="Segoe UI" w:hAnsi="Segoe UI" w:cs="Segoe UI"/>
      <w:sz w:val="18"/>
      <w:szCs w:val="18"/>
    </w:rPr>
  </w:style>
  <w:style w:type="paragraph" w:styleId="Header">
    <w:name w:val="header"/>
    <w:basedOn w:val="Normal"/>
    <w:link w:val="HeaderChar"/>
    <w:uiPriority w:val="99"/>
    <w:unhideWhenUsed/>
    <w:rsid w:val="00A51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E45"/>
  </w:style>
  <w:style w:type="paragraph" w:styleId="Footer">
    <w:name w:val="footer"/>
    <w:basedOn w:val="Normal"/>
    <w:link w:val="FooterChar"/>
    <w:uiPriority w:val="99"/>
    <w:unhideWhenUsed/>
    <w:rsid w:val="00A51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1CEEF-DBD3-4DA4-B9AD-D9511A866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11</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Manahan</dc:creator>
  <cp:keywords/>
  <dc:description/>
  <cp:lastModifiedBy>David Manahan</cp:lastModifiedBy>
  <cp:revision>12</cp:revision>
  <dcterms:created xsi:type="dcterms:W3CDTF">2016-10-25T06:59:00Z</dcterms:created>
  <dcterms:modified xsi:type="dcterms:W3CDTF">2016-10-26T00:05:00Z</dcterms:modified>
</cp:coreProperties>
</file>